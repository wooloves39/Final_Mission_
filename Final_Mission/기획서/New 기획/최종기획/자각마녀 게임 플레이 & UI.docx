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4705D5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4705D5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C6A54FD" w:rsidR="00782942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C6F2BE7" w:rsidR="0020076D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C11393" w14:paraId="1A5EB718" w14:textId="77777777" w:rsidTr="001C4580">
        <w:tc>
          <w:tcPr>
            <w:tcW w:w="1465" w:type="dxa"/>
          </w:tcPr>
          <w:p w14:paraId="4CF5B27E" w14:textId="2967CB5B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8CD7AE5" w14:textId="5608EF57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양식화,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검수,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 xml:space="preserve">UI </w:t>
            </w:r>
            <w:r>
              <w:rPr>
                <w:rFonts w:hint="eastAsia"/>
                <w:bCs/>
                <w:sz w:val="21"/>
              </w:rPr>
              <w:t>불필요 부분 수정</w:t>
            </w:r>
          </w:p>
        </w:tc>
        <w:tc>
          <w:tcPr>
            <w:tcW w:w="1371" w:type="dxa"/>
          </w:tcPr>
          <w:p w14:paraId="4DF064FA" w14:textId="2FCC60C5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67BF9" w14:paraId="65B5C30C" w14:textId="77777777" w:rsidTr="001C4580">
        <w:tc>
          <w:tcPr>
            <w:tcW w:w="1465" w:type="dxa"/>
          </w:tcPr>
          <w:p w14:paraId="55D13C57" w14:textId="05B600D5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8.08.08</w:t>
            </w:r>
          </w:p>
        </w:tc>
        <w:tc>
          <w:tcPr>
            <w:tcW w:w="6894" w:type="dxa"/>
          </w:tcPr>
          <w:p w14:paraId="5704A614" w14:textId="6D6FF394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플로우,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진행 수정</w:t>
            </w:r>
          </w:p>
        </w:tc>
        <w:tc>
          <w:tcPr>
            <w:tcW w:w="1371" w:type="dxa"/>
          </w:tcPr>
          <w:p w14:paraId="68642A40" w14:textId="114EC0B0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2362D" w14:paraId="30CD127E" w14:textId="77777777" w:rsidTr="001C4580">
        <w:tc>
          <w:tcPr>
            <w:tcW w:w="1465" w:type="dxa"/>
          </w:tcPr>
          <w:p w14:paraId="3B449C0C" w14:textId="2519FC80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951DA5E" w14:textId="77777777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스킬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추가,</w:t>
            </w:r>
          </w:p>
          <w:p w14:paraId="52234BC1" w14:textId="35DB3E11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이동 방</w:t>
            </w:r>
            <w:r w:rsidR="006A17F1">
              <w:rPr>
                <w:rFonts w:hint="eastAsia"/>
                <w:bCs/>
                <w:sz w:val="21"/>
              </w:rPr>
              <w:t>식,</w:t>
            </w:r>
            <w:r w:rsidR="006A17F1">
              <w:rPr>
                <w:bCs/>
                <w:sz w:val="21"/>
              </w:rPr>
              <w:t xml:space="preserve"> </w:t>
            </w:r>
            <w:r w:rsidR="006A17F1">
              <w:rPr>
                <w:rFonts w:hint="eastAsia"/>
                <w:bCs/>
                <w:sz w:val="21"/>
              </w:rPr>
              <w:t>공격 모드 수정</w:t>
            </w:r>
          </w:p>
        </w:tc>
        <w:tc>
          <w:tcPr>
            <w:tcW w:w="1371" w:type="dxa"/>
          </w:tcPr>
          <w:p w14:paraId="2F1E19B5" w14:textId="32457BB2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0E365783" w14:textId="5AAF2075" w:rsidR="00956DBF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956DBF" w:rsidRPr="0024699C">
        <w:rPr>
          <w:rFonts w:eastAsia="바탕"/>
          <w:noProof/>
          <w:color w:val="000000" w:themeColor="text1"/>
        </w:rPr>
        <w:t>1.</w:t>
      </w:r>
      <w:r w:rsidR="00956DBF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956DBF" w:rsidRPr="0024699C">
        <w:rPr>
          <w:noProof/>
        </w:rPr>
        <w:t>개요</w:t>
      </w:r>
      <w:r w:rsidR="00956DBF">
        <w:rPr>
          <w:noProof/>
        </w:rPr>
        <w:tab/>
      </w:r>
      <w:r w:rsidR="00956DBF">
        <w:rPr>
          <w:noProof/>
        </w:rPr>
        <w:fldChar w:fldCharType="begin"/>
      </w:r>
      <w:r w:rsidR="00956DBF">
        <w:rPr>
          <w:noProof/>
        </w:rPr>
        <w:instrText xml:space="preserve"> PAGEREF _Toc521671152 \h </w:instrText>
      </w:r>
      <w:r w:rsidR="00956DBF">
        <w:rPr>
          <w:noProof/>
        </w:rPr>
      </w:r>
      <w:r w:rsidR="00956DBF">
        <w:rPr>
          <w:noProof/>
        </w:rPr>
        <w:fldChar w:fldCharType="separate"/>
      </w:r>
      <w:r w:rsidR="00956DBF">
        <w:rPr>
          <w:noProof/>
        </w:rPr>
        <w:t>4</w:t>
      </w:r>
      <w:r w:rsidR="00956DBF">
        <w:rPr>
          <w:noProof/>
        </w:rPr>
        <w:fldChar w:fldCharType="end"/>
      </w:r>
    </w:p>
    <w:p w14:paraId="55C7F29D" w14:textId="36370DE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B34973" w14:textId="369B13E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315A781" w14:textId="695848BD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0C7DAE7" w14:textId="46B758A0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게임 요구 조건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E259DFF" w14:textId="6D1F5F72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2AFD74" w14:textId="3F92CD4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진행 플로우(구)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04A1F5D" w14:textId="75AFDF6F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진행 플로우(re)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6A1EC8E" w14:textId="0BB7E1D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타이틀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CFCDF27" w14:textId="36A59F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설정, 플레이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098D4C" w14:textId="548E013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7E63F2" w14:textId="5F96EB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진행 방향</w:t>
      </w:r>
      <w:r w:rsidRPr="0024699C">
        <w:rPr>
          <w:strike/>
          <w:noProof/>
          <w:color w:val="A5A5A5" w:themeColor="accent3"/>
        </w:rPr>
        <w:t xml:space="preserve"> </w:t>
      </w:r>
      <w:r w:rsidRPr="0024699C">
        <w:rPr>
          <w:b/>
          <w:i/>
          <w:strike/>
          <w:noProof/>
          <w:color w:val="A5A5A5" w:themeColor="accent3"/>
        </w:rPr>
        <w:t>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CCEB64" w14:textId="751DA954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G.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진행 방향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C6F492C" w14:textId="47E0B073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45701C4" w14:textId="31A1C82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기본 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8EB7B71" w14:textId="529EAA7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전 모든 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CEB8395" w14:textId="649DD13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UI 사이즈, 효과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223A353" w14:textId="50C35A8D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설정 UI(구)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C3D89D6" w14:textId="75B08FD9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UI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FDD92B0" w14:textId="17331AA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2512966" w14:textId="689463DA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EAE287C" w14:textId="2B2C4A5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A54159B" w14:textId="755A7B30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6CDBF1C" w14:textId="73CC619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EAAB78B" w14:textId="05235C3B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21671152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2" w:name="_Toc521671153"/>
      <w:r>
        <w:rPr>
          <w:rFonts w:hint="eastAsia"/>
          <w:b/>
          <w:i/>
        </w:rPr>
        <w:t>게임 소개</w:t>
      </w:r>
      <w:bookmarkEnd w:id="2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</w:t>
      </w:r>
      <w:proofErr w:type="gramStart"/>
      <w:r>
        <w:rPr>
          <w:rFonts w:hint="eastAsia"/>
          <w:sz w:val="18"/>
        </w:rPr>
        <w:t>설명한다.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3" w:name="_Toc521671154"/>
      <w:r>
        <w:rPr>
          <w:rFonts w:hint="eastAsia"/>
          <w:b/>
          <w:i/>
        </w:rPr>
        <w:t>시작과 설정</w:t>
      </w:r>
      <w:bookmarkEnd w:id="3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4" w:name="_Toc521671155"/>
      <w:r>
        <w:rPr>
          <w:rFonts w:hint="eastAsia"/>
          <w:b/>
          <w:i/>
        </w:rPr>
        <w:t>전투 시스템</w:t>
      </w:r>
      <w:bookmarkEnd w:id="4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66BD475F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Toc521671156"/>
            <w:bookmarkStart w:id="6" w:name="_Hlk496501440"/>
            <w:r>
              <w:rPr>
                <w:rFonts w:hint="eastAsia"/>
                <w:b/>
              </w:rPr>
              <w:lastRenderedPageBreak/>
              <w:t>게임</w:t>
            </w:r>
            <w:r w:rsidR="00C11393">
              <w:rPr>
                <w:rFonts w:hint="eastAsia"/>
                <w:b/>
              </w:rPr>
              <w:t xml:space="preserve"> 요구 조건</w:t>
            </w:r>
            <w:bookmarkEnd w:id="5"/>
          </w:p>
        </w:tc>
      </w:tr>
      <w:bookmarkEnd w:id="6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2375A636" w:rsidR="00DF2E95" w:rsidRDefault="00AE5CA7" w:rsidP="00DF2E95">
            <w:r>
              <w:rPr>
                <w:rFonts w:hint="eastAsia"/>
              </w:rPr>
              <w:t>W</w:t>
            </w:r>
            <w:r>
              <w:t>indows 10</w:t>
            </w:r>
          </w:p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F4C3A02" w:rsidR="00DF2E95" w:rsidRDefault="00AE5CA7" w:rsidP="00DF2E95">
            <w:r>
              <w:t>I5 5</w:t>
            </w:r>
            <w:r>
              <w:rPr>
                <w:rFonts w:hint="eastAsia"/>
              </w:rPr>
              <w:t>세대 이상</w:t>
            </w:r>
          </w:p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51C40529" w:rsidR="00A94986" w:rsidRDefault="00AE5CA7" w:rsidP="00DF2E95">
            <w:r>
              <w:rPr>
                <w:rFonts w:hint="eastAsia"/>
              </w:rPr>
              <w:t>D</w:t>
            </w:r>
            <w:r>
              <w:t xml:space="preserve">DR3 8G </w:t>
            </w:r>
            <w:r>
              <w:rPr>
                <w:rFonts w:hint="eastAsia"/>
              </w:rPr>
              <w:t>이상</w:t>
            </w:r>
          </w:p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40FE0754" w:rsidR="00A94986" w:rsidRDefault="00AE5CA7" w:rsidP="00DF2E95">
            <w:r>
              <w:rPr>
                <w:rFonts w:hint="eastAsia"/>
              </w:rPr>
              <w:t>G</w:t>
            </w:r>
            <w:r>
              <w:t xml:space="preserve">TX 980 </w:t>
            </w:r>
            <w:r>
              <w:rPr>
                <w:rFonts w:hint="eastAsia"/>
              </w:rPr>
              <w:t>이상</w:t>
            </w:r>
          </w:p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15D17030" w:rsidR="00A94986" w:rsidRDefault="00AE5CA7" w:rsidP="00DF2E95">
            <w:r>
              <w:rPr>
                <w:rFonts w:hint="eastAsia"/>
              </w:rPr>
              <w:t>5G</w:t>
            </w:r>
            <w:r>
              <w:t>B~</w:t>
            </w:r>
          </w:p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9A0451">
        <w:tc>
          <w:tcPr>
            <w:tcW w:w="974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7" w:name="_Toc521671157"/>
            <w:r>
              <w:rPr>
                <w:rFonts w:hint="eastAsia"/>
                <w:b/>
              </w:rPr>
              <w:lastRenderedPageBreak/>
              <w:t>시작과 설정</w:t>
            </w:r>
            <w:bookmarkEnd w:id="7"/>
          </w:p>
        </w:tc>
      </w:tr>
    </w:tbl>
    <w:p w14:paraId="74603554" w14:textId="77777777" w:rsidR="009A0451" w:rsidRDefault="009A0451" w:rsidP="009A0451"/>
    <w:p w14:paraId="29EAD0C0" w14:textId="3FB0887E" w:rsidR="009A0451" w:rsidRPr="00EA2C90" w:rsidRDefault="009A0451" w:rsidP="003E0AC0">
      <w:pPr>
        <w:pStyle w:val="2"/>
        <w:rPr>
          <w:b/>
          <w:i/>
          <w:strike/>
          <w:color w:val="A5A5A5" w:themeColor="accent3"/>
        </w:rPr>
      </w:pPr>
      <w:bookmarkStart w:id="8" w:name="_Toc521671158"/>
      <w:r w:rsidRPr="00EA2C90">
        <w:rPr>
          <w:rFonts w:hint="eastAsia"/>
          <w:b/>
          <w:i/>
          <w:strike/>
          <w:color w:val="A5A5A5" w:themeColor="accent3"/>
        </w:rPr>
        <w:t>진행 플로우</w:t>
      </w:r>
      <w:r w:rsidR="00807269" w:rsidRPr="00EA2C90">
        <w:rPr>
          <w:rFonts w:hint="eastAsia"/>
          <w:b/>
          <w:i/>
          <w:strike/>
          <w:color w:val="A5A5A5" w:themeColor="accent3"/>
        </w:rPr>
        <w:t>(구</w:t>
      </w:r>
      <w:r w:rsidR="00807269" w:rsidRPr="00EA2C90">
        <w:rPr>
          <w:b/>
          <w:i/>
          <w:strike/>
          <w:color w:val="A5A5A5" w:themeColor="accent3"/>
        </w:rPr>
        <w:t>)</w:t>
      </w:r>
      <w:bookmarkEnd w:id="8"/>
    </w:p>
    <w:p w14:paraId="30572BB2" w14:textId="77777777" w:rsidR="009A0451" w:rsidRPr="00EA2C90" w:rsidRDefault="009A0451" w:rsidP="009A0451">
      <w:pPr>
        <w:rPr>
          <w:color w:val="A5A5A5" w:themeColor="accent3"/>
        </w:rPr>
      </w:pPr>
    </w:p>
    <w:p w14:paraId="1B340C41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</w:rPr>
      </w:pPr>
      <w:r w:rsidRPr="00EA2C90">
        <w:rPr>
          <w:rFonts w:hint="eastAsia"/>
          <w:color w:val="A5A5A5" w:themeColor="accent3"/>
        </w:rPr>
        <w:t>게임 전체 순서도</w:t>
      </w:r>
    </w:p>
    <w:p w14:paraId="36C6E31E" w14:textId="77777777" w:rsidR="009A0451" w:rsidRPr="00F76C4A" w:rsidRDefault="009A0451" w:rsidP="009A0451"/>
    <w:p w14:paraId="0703D702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548D85D5" wp14:editId="54541551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ACA" w14:textId="77777777" w:rsidR="009A0451" w:rsidRDefault="009A0451" w:rsidP="009A0451">
      <w:pPr>
        <w:widowControl/>
        <w:wordWrap/>
        <w:jc w:val="left"/>
      </w:pPr>
    </w:p>
    <w:p w14:paraId="1FE250AA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  <w:sz w:val="20"/>
          <w:szCs w:val="20"/>
        </w:rPr>
      </w:pPr>
      <w:r w:rsidRPr="00EA2C90">
        <w:rPr>
          <w:rFonts w:hint="eastAsia"/>
          <w:color w:val="A5A5A5" w:themeColor="accent3"/>
          <w:sz w:val="20"/>
          <w:szCs w:val="20"/>
        </w:rPr>
        <w:t>선 색에 따른 활용도</w:t>
      </w:r>
    </w:p>
    <w:p w14:paraId="483D55F6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9" w:name="_Toc493063266"/>
      <w:r w:rsidRPr="00EA2C90">
        <w:rPr>
          <w:rFonts w:hint="eastAsia"/>
          <w:color w:val="A5A5A5" w:themeColor="accent3"/>
          <w:sz w:val="20"/>
          <w:szCs w:val="20"/>
        </w:rPr>
        <w:t>검은색</w:t>
      </w:r>
      <w:bookmarkEnd w:id="9"/>
    </w:p>
    <w:p w14:paraId="74178DCA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직계 구조,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이동, 정상적인 범주의 게임 흐름.</w:t>
      </w:r>
    </w:p>
    <w:p w14:paraId="46A76CE7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0" w:name="_Toc493063267"/>
      <w:r w:rsidRPr="00EA2C90">
        <w:rPr>
          <w:rFonts w:hint="eastAsia"/>
          <w:color w:val="A5A5A5" w:themeColor="accent3"/>
          <w:sz w:val="20"/>
          <w:szCs w:val="20"/>
        </w:rPr>
        <w:t>초록색</w:t>
      </w:r>
      <w:bookmarkEnd w:id="10"/>
    </w:p>
    <w:p w14:paraId="2009B0C3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반복된 구조 성립,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</w:t>
      </w:r>
    </w:p>
    <w:p w14:paraId="2ECEF053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1" w:name="_Toc493063268"/>
      <w:r w:rsidRPr="00EA2C90">
        <w:rPr>
          <w:rFonts w:hint="eastAsia"/>
          <w:color w:val="A5A5A5" w:themeColor="accent3"/>
          <w:sz w:val="20"/>
          <w:szCs w:val="20"/>
        </w:rPr>
        <w:t>파란색</w:t>
      </w:r>
      <w:bookmarkEnd w:id="11"/>
    </w:p>
    <w:p w14:paraId="53E65E91" w14:textId="53CFA97F" w:rsid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서브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, 메인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씬은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유지된 채로 정지, 그 위에 작은 인터페이스 형성. 조명 10%로 감소, 전체적으로 어둡고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멈춰있는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배경으로 전환</w:t>
      </w:r>
    </w:p>
    <w:p w14:paraId="3D76A3E7" w14:textId="77294921" w:rsidR="009A0451" w:rsidRPr="00EA2C90" w:rsidRDefault="00EA2C90" w:rsidP="009A0451">
      <w:pPr>
        <w:widowControl/>
        <w:wordWrap/>
        <w:jc w:val="left"/>
        <w:rPr>
          <w:color w:val="A5A5A5" w:themeColor="accent3"/>
          <w:sz w:val="16"/>
          <w:szCs w:val="16"/>
        </w:rPr>
      </w:pPr>
      <w:r>
        <w:rPr>
          <w:color w:val="A5A5A5" w:themeColor="accent3"/>
          <w:sz w:val="16"/>
          <w:szCs w:val="16"/>
        </w:rPr>
        <w:br w:type="page"/>
      </w:r>
    </w:p>
    <w:p w14:paraId="012EF3F7" w14:textId="7EFA454B" w:rsidR="00807269" w:rsidRDefault="00807269" w:rsidP="00807269">
      <w:pPr>
        <w:pStyle w:val="2"/>
        <w:rPr>
          <w:b/>
          <w:i/>
        </w:rPr>
      </w:pPr>
      <w:bookmarkStart w:id="12" w:name="_Toc521671159"/>
      <w:r w:rsidRPr="00807269">
        <w:rPr>
          <w:rFonts w:hint="eastAsia"/>
          <w:b/>
          <w:i/>
        </w:rPr>
        <w:lastRenderedPageBreak/>
        <w:t>진행 플로우(</w:t>
      </w:r>
      <w:r>
        <w:rPr>
          <w:rFonts w:hint="eastAsia"/>
          <w:b/>
          <w:i/>
        </w:rPr>
        <w:t>r</w:t>
      </w:r>
      <w:r>
        <w:rPr>
          <w:b/>
          <w:i/>
        </w:rPr>
        <w:t>e</w:t>
      </w:r>
      <w:r w:rsidRPr="00807269">
        <w:rPr>
          <w:b/>
          <w:i/>
        </w:rPr>
        <w:t>)</w:t>
      </w:r>
      <w:bookmarkEnd w:id="12"/>
    </w:p>
    <w:p w14:paraId="62413A5E" w14:textId="77777777" w:rsidR="00807269" w:rsidRPr="00807269" w:rsidRDefault="00807269" w:rsidP="00807269"/>
    <w:p w14:paraId="2C8FA5A5" w14:textId="7B69062E" w:rsidR="009A0451" w:rsidRDefault="00807269" w:rsidP="00807269">
      <w:pPr>
        <w:widowControl/>
        <w:wordWrap/>
        <w:jc w:val="center"/>
      </w:pPr>
      <w:r w:rsidRPr="00E37E3E">
        <w:rPr>
          <w:b/>
          <w:noProof/>
          <w:color w:val="FF0000"/>
        </w:rPr>
        <w:drawing>
          <wp:inline distT="0" distB="0" distL="0" distR="0" wp14:anchorId="70320FF1" wp14:editId="4B9A8EF4">
            <wp:extent cx="4143401" cy="3703320"/>
            <wp:effectExtent l="0" t="0" r="9525" b="0"/>
            <wp:docPr id="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91B7FEA-C13B-4B1D-9759-4EDDAFD78F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91B7FEA-C13B-4B1D-9759-4EDDAFD78F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4099" cy="37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1158" w14:textId="4DE90F8B" w:rsidR="00807269" w:rsidRDefault="00807269" w:rsidP="00807269">
      <w:pPr>
        <w:widowControl/>
        <w:wordWrap/>
        <w:jc w:val="center"/>
      </w:pPr>
    </w:p>
    <w:p w14:paraId="1D3E9441" w14:textId="77777777" w:rsidR="00EA2C90" w:rsidRDefault="00EA2C90" w:rsidP="00807269">
      <w:pPr>
        <w:widowControl/>
        <w:wordWrap/>
        <w:jc w:val="left"/>
      </w:pPr>
    </w:p>
    <w:p w14:paraId="04CA4D72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타이틀</w:t>
      </w:r>
      <w:r w:rsidRPr="00EA2C90">
        <w:tab/>
      </w:r>
    </w:p>
    <w:p w14:paraId="6009BAFF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첫 타이틀 출력</w:t>
      </w:r>
    </w:p>
    <w:p w14:paraId="7057A565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제목과 컨셉 이미지 제공</w:t>
      </w:r>
    </w:p>
    <w:p w14:paraId="6D710EF2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총 4가지 메뉴를 보유</w:t>
      </w:r>
    </w:p>
    <w:p w14:paraId="2557527A" w14:textId="77777777" w:rsidR="00EA2C90" w:rsidRPr="00EA2C90" w:rsidRDefault="00EA2C90" w:rsidP="00EA2C90"/>
    <w:p w14:paraId="2203CFD7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스토리텔링</w:t>
      </w:r>
    </w:p>
    <w:p w14:paraId="07492375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640" w:firstLineChars="350" w:firstLine="630"/>
        <w:rPr>
          <w:sz w:val="18"/>
        </w:rPr>
      </w:pPr>
      <w:r w:rsidRPr="00EA2C90">
        <w:rPr>
          <w:sz w:val="18"/>
        </w:rPr>
        <w:t xml:space="preserve">1.  </w:t>
      </w:r>
      <w:r w:rsidRPr="00EA2C90">
        <w:rPr>
          <w:rFonts w:hint="eastAsia"/>
          <w:sz w:val="18"/>
        </w:rPr>
        <w:t>튜토리얼 및 이전 내용에 대해 간략한 애니메이션이나, 스크립트를 구현한다.</w:t>
      </w:r>
    </w:p>
    <w:p w14:paraId="1BE1E366" w14:textId="77777777" w:rsidR="00EA2C90" w:rsidRPr="00EA2C90" w:rsidRDefault="00EA2C90" w:rsidP="00EA2C90"/>
    <w:p w14:paraId="43DD73C1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 설정</w:t>
      </w:r>
    </w:p>
    <w:p w14:paraId="21AE99B1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위 영역에서 저장할 수 있도록 장치를 마련한다.</w:t>
      </w:r>
    </w:p>
    <w:p w14:paraId="424AE854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2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4EBFADDD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A7DDED6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</w:t>
      </w:r>
    </w:p>
    <w:p w14:paraId="39DA92A2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269" w:firstLineChars="544" w:firstLine="979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</w:t>
      </w:r>
      <w:r w:rsidRPr="00EA2C90">
        <w:rPr>
          <w:rFonts w:hint="eastAsia"/>
          <w:sz w:val="18"/>
        </w:rPr>
        <w:t xml:space="preserve">플레이에서 제공되는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 xml:space="preserve">에 대해 설명한다. </w:t>
      </w:r>
    </w:p>
    <w:p w14:paraId="113810FE" w14:textId="77777777" w:rsidR="00EA2C90" w:rsidRPr="00EA2C90" w:rsidRDefault="00EA2C90" w:rsidP="00EA2C90">
      <w:pPr>
        <w:pStyle w:val="ae"/>
        <w:ind w:left="448" w:firstLine="800"/>
        <w:rPr>
          <w:sz w:val="18"/>
        </w:rPr>
      </w:pPr>
      <w:bookmarkStart w:id="13" w:name="_Toc500458140"/>
      <w:bookmarkStart w:id="14" w:name="_Toc500458205"/>
      <w:bookmarkStart w:id="15" w:name="_Toc500458240"/>
      <w:bookmarkStart w:id="16" w:name="_Toc521574538"/>
      <w:r w:rsidRPr="00EA2C90">
        <w:rPr>
          <w:sz w:val="18"/>
        </w:rPr>
        <w:t xml:space="preserve">2.   </w:t>
      </w:r>
      <w:r w:rsidRPr="00EA2C90">
        <w:rPr>
          <w:rFonts w:hint="eastAsia"/>
          <w:sz w:val="18"/>
        </w:rPr>
        <w:t xml:space="preserve">직접 보이지 않는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>에 대해 설명한다.</w:t>
      </w:r>
      <w:bookmarkEnd w:id="13"/>
      <w:bookmarkEnd w:id="14"/>
      <w:bookmarkEnd w:id="15"/>
      <w:bookmarkEnd w:id="16"/>
    </w:p>
    <w:p w14:paraId="629C8FE1" w14:textId="1E43E383" w:rsidR="00807269" w:rsidRDefault="00807269" w:rsidP="00807269">
      <w:pPr>
        <w:widowControl/>
        <w:wordWrap/>
        <w:jc w:val="left"/>
      </w:pPr>
      <w:r>
        <w:br w:type="page"/>
      </w:r>
    </w:p>
    <w:p w14:paraId="1DD26A2F" w14:textId="63A95FD6" w:rsidR="009A0451" w:rsidRDefault="00854E72" w:rsidP="009A0451">
      <w:pPr>
        <w:pStyle w:val="2"/>
      </w:pPr>
      <w:bookmarkStart w:id="17" w:name="_Toc521671160"/>
      <w:bookmarkStart w:id="18" w:name="_Toc493063248"/>
      <w:r>
        <w:rPr>
          <w:rFonts w:hint="eastAsia"/>
          <w:b/>
          <w:i/>
        </w:rPr>
        <w:lastRenderedPageBreak/>
        <w:t>타이틀</w:t>
      </w:r>
      <w:bookmarkEnd w:id="17"/>
    </w:p>
    <w:p w14:paraId="2C404C3E" w14:textId="77777777" w:rsidR="009A0451" w:rsidRPr="000517A1" w:rsidRDefault="009A0451" w:rsidP="009A0451"/>
    <w:p w14:paraId="39B99EB8" w14:textId="77777777" w:rsidR="009A0451" w:rsidRPr="00E96C9E" w:rsidRDefault="009A0451" w:rsidP="009A0451">
      <w:pPr>
        <w:pStyle w:val="4"/>
        <w:ind w:left="1440" w:hanging="480"/>
      </w:pPr>
      <w:r>
        <w:rPr>
          <w:rFonts w:hint="eastAsia"/>
        </w:rPr>
        <w:t>새로 시작</w:t>
      </w:r>
    </w:p>
    <w:p w14:paraId="210ADB87" w14:textId="77777777" w:rsidR="009A0451" w:rsidRPr="00E96C9E" w:rsidRDefault="009A0451" w:rsidP="009A0451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389485FD" w14:textId="77777777" w:rsidR="009A0451" w:rsidRPr="00EF4555" w:rsidRDefault="009A0451" w:rsidP="009A0451">
      <w:pPr>
        <w:ind w:left="679"/>
      </w:pPr>
    </w:p>
    <w:p w14:paraId="34E4FA60" w14:textId="77777777" w:rsidR="009A0451" w:rsidRDefault="009A0451" w:rsidP="009A0451">
      <w:pPr>
        <w:pStyle w:val="4"/>
        <w:ind w:left="1440" w:hanging="480"/>
      </w:pPr>
      <w:bookmarkStart w:id="19" w:name="_Toc493063249"/>
      <w:r>
        <w:rPr>
          <w:rFonts w:hint="eastAsia"/>
        </w:rPr>
        <w:t>이어서 시작</w:t>
      </w:r>
      <w:bookmarkEnd w:id="19"/>
      <w:r w:rsidRPr="00E96C9E">
        <w:t xml:space="preserve"> </w:t>
      </w:r>
    </w:p>
    <w:p w14:paraId="4F6608F2" w14:textId="77777777" w:rsidR="009A0451" w:rsidRPr="00E96C9E" w:rsidRDefault="009A0451" w:rsidP="009A0451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1871FE1D" w14:textId="77777777" w:rsidR="009A0451" w:rsidRPr="00943AC1" w:rsidRDefault="009A0451" w:rsidP="009A0451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682E5BF9" w14:textId="77777777" w:rsidR="009A0451" w:rsidRPr="00E96C9E" w:rsidRDefault="009A0451" w:rsidP="009A0451">
      <w:pPr>
        <w:ind w:left="1600"/>
      </w:pPr>
    </w:p>
    <w:p w14:paraId="558B5D8F" w14:textId="77777777" w:rsidR="009A0451" w:rsidRDefault="009A0451" w:rsidP="009A0451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5E912BB0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0245D8A1" w14:textId="77777777" w:rsidR="009A0451" w:rsidRPr="00E96C9E" w:rsidRDefault="009A0451" w:rsidP="009A0451"/>
    <w:p w14:paraId="4C945C39" w14:textId="77777777" w:rsidR="009A0451" w:rsidRPr="00EA2C90" w:rsidRDefault="009A0451" w:rsidP="009A0451">
      <w:pPr>
        <w:pStyle w:val="4"/>
        <w:ind w:left="1440" w:hanging="480"/>
        <w:rPr>
          <w:strike/>
          <w:color w:val="A5A5A5" w:themeColor="accent3"/>
          <w:sz w:val="20"/>
          <w:szCs w:val="20"/>
        </w:rPr>
      </w:pPr>
      <w:bookmarkStart w:id="20" w:name="_Toc493063250"/>
      <w:r w:rsidRPr="00EA2C90">
        <w:rPr>
          <w:rFonts w:hint="eastAsia"/>
          <w:strike/>
          <w:color w:val="A5A5A5" w:themeColor="accent3"/>
        </w:rPr>
        <w:t>멀티 플레이</w:t>
      </w:r>
      <w:bookmarkEnd w:id="20"/>
    </w:p>
    <w:p w14:paraId="72A2D857" w14:textId="77777777" w:rsidR="009A0451" w:rsidRPr="00EA2C90" w:rsidRDefault="009A0451" w:rsidP="009A0451">
      <w:pPr>
        <w:ind w:left="839" w:firstLine="121"/>
        <w:rPr>
          <w:strike/>
          <w:color w:val="A5A5A5" w:themeColor="accent3"/>
          <w:sz w:val="20"/>
          <w:szCs w:val="20"/>
        </w:rPr>
      </w:pPr>
      <w:r w:rsidRPr="00EA2C90">
        <w:rPr>
          <w:strike/>
          <w:color w:val="A5A5A5" w:themeColor="accent3"/>
          <w:sz w:val="20"/>
          <w:szCs w:val="20"/>
        </w:rPr>
        <w:t>:</w:t>
      </w:r>
      <w:r w:rsidRPr="00EA2C90">
        <w:rPr>
          <w:rFonts w:hint="eastAsia"/>
          <w:strike/>
          <w:color w:val="A5A5A5" w:themeColor="accent3"/>
          <w:sz w:val="20"/>
          <w:szCs w:val="20"/>
        </w:rPr>
        <w:t xml:space="preserve"> 1대1로 다른 유저와 대결을 한다.</w:t>
      </w:r>
      <w:r w:rsidRPr="00EA2C90">
        <w:rPr>
          <w:strike/>
          <w:color w:val="A5A5A5" w:themeColor="accent3"/>
          <w:sz w:val="20"/>
          <w:szCs w:val="20"/>
        </w:rPr>
        <w:t xml:space="preserve"> </w:t>
      </w:r>
      <w:r w:rsidRPr="00EA2C90">
        <w:rPr>
          <w:rFonts w:hint="eastAsia"/>
          <w:strike/>
          <w:color w:val="A5A5A5" w:themeColor="accent3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6C526615" w14:textId="665AE117" w:rsidR="009A0451" w:rsidRDefault="009A0451" w:rsidP="009A0451">
      <w:pPr>
        <w:ind w:left="679"/>
        <w:rPr>
          <w:color w:val="FF0000"/>
          <w:sz w:val="20"/>
          <w:szCs w:val="20"/>
        </w:rPr>
      </w:pPr>
    </w:p>
    <w:p w14:paraId="3F53DC7D" w14:textId="65D7611F" w:rsidR="00807269" w:rsidRPr="00E96C9E" w:rsidRDefault="00807269" w:rsidP="00807269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제작진</w:t>
      </w:r>
    </w:p>
    <w:p w14:paraId="0F3E8E4A" w14:textId="1EEB72E9" w:rsidR="00807269" w:rsidRDefault="00807269" w:rsidP="00807269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개발자</w:t>
      </w:r>
      <w:proofErr w:type="gramEnd"/>
      <w:r>
        <w:rPr>
          <w:rFonts w:hint="eastAsia"/>
          <w:sz w:val="20"/>
          <w:szCs w:val="20"/>
        </w:rPr>
        <w:t xml:space="preserve"> 기재</w:t>
      </w:r>
    </w:p>
    <w:p w14:paraId="477A21EC" w14:textId="77777777" w:rsidR="00807269" w:rsidRPr="00EF4555" w:rsidRDefault="00807269" w:rsidP="009A0451">
      <w:pPr>
        <w:ind w:left="679"/>
        <w:rPr>
          <w:color w:val="FF0000"/>
          <w:sz w:val="20"/>
          <w:szCs w:val="20"/>
        </w:rPr>
      </w:pPr>
    </w:p>
    <w:p w14:paraId="302323CC" w14:textId="77777777" w:rsidR="009A0451" w:rsidRPr="00E96C9E" w:rsidRDefault="009A0451" w:rsidP="009A0451">
      <w:pPr>
        <w:pStyle w:val="4"/>
        <w:ind w:left="1440" w:hanging="480"/>
        <w:rPr>
          <w:sz w:val="20"/>
          <w:szCs w:val="20"/>
        </w:rPr>
      </w:pPr>
      <w:bookmarkStart w:id="21" w:name="_Toc493063251"/>
      <w:r>
        <w:rPr>
          <w:rFonts w:hint="eastAsia"/>
        </w:rPr>
        <w:t>설정</w:t>
      </w:r>
      <w:bookmarkEnd w:id="21"/>
      <w:r>
        <w:rPr>
          <w:rFonts w:hint="eastAsia"/>
        </w:rPr>
        <w:t xml:space="preserve"> </w:t>
      </w:r>
    </w:p>
    <w:p w14:paraId="4F211FCD" w14:textId="1DE57353" w:rsidR="009A0451" w:rsidRDefault="009A0451" w:rsidP="009A0451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</w:t>
      </w:r>
      <w:proofErr w:type="gramEnd"/>
      <w:r>
        <w:rPr>
          <w:rFonts w:hint="eastAsia"/>
          <w:sz w:val="20"/>
          <w:szCs w:val="20"/>
        </w:rPr>
        <w:t xml:space="preserve"> 내용 기재</w:t>
      </w:r>
    </w:p>
    <w:p w14:paraId="7884F168" w14:textId="5D447F4E" w:rsidR="00807269" w:rsidRPr="006F22EE" w:rsidRDefault="00807269" w:rsidP="00807269">
      <w:pPr>
        <w:widowControl/>
        <w:wordWrap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CDDB62" w14:textId="3F0A9B60" w:rsidR="009A0451" w:rsidRDefault="00854E72" w:rsidP="009A0451">
      <w:pPr>
        <w:pStyle w:val="2"/>
      </w:pPr>
      <w:bookmarkStart w:id="22" w:name="_Toc521671161"/>
      <w:r>
        <w:rPr>
          <w:rFonts w:hint="eastAsia"/>
          <w:b/>
          <w:i/>
        </w:rPr>
        <w:lastRenderedPageBreak/>
        <w:t>플레이 설정,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플레이</w:t>
      </w:r>
      <w:bookmarkEnd w:id="22"/>
    </w:p>
    <w:p w14:paraId="28660543" w14:textId="77777777" w:rsidR="009A0451" w:rsidRPr="006F22EE" w:rsidRDefault="009A0451" w:rsidP="009A0451"/>
    <w:p w14:paraId="6CE499D4" w14:textId="77777777" w:rsidR="009A0451" w:rsidRDefault="009A0451" w:rsidP="009A0451">
      <w:pPr>
        <w:pStyle w:val="4"/>
        <w:ind w:left="1440" w:hanging="480"/>
      </w:pPr>
      <w:bookmarkStart w:id="23" w:name="_Toc493063253"/>
      <w:r>
        <w:rPr>
          <w:rFonts w:hint="eastAsia"/>
        </w:rPr>
        <w:t>플레이 설정</w:t>
      </w:r>
      <w:bookmarkEnd w:id="23"/>
    </w:p>
    <w:p w14:paraId="18EE4697" w14:textId="77777777" w:rsidR="009A0451" w:rsidRPr="00BE2200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</w:rPr>
      </w:pPr>
      <w:r w:rsidRPr="00BE2200">
        <w:rPr>
          <w:rFonts w:hint="eastAsia"/>
          <w:strike/>
          <w:color w:val="A5A5A5" w:themeColor="accent3"/>
        </w:rPr>
        <w:t xml:space="preserve">저장 </w:t>
      </w:r>
    </w:p>
    <w:p w14:paraId="0816C9FA" w14:textId="0E9D0080" w:rsidR="009A0451" w:rsidRDefault="009A0451" w:rsidP="009A0451">
      <w:pPr>
        <w:ind w:left="800" w:firstLine="359"/>
        <w:rPr>
          <w:strike/>
          <w:color w:val="A5A5A5" w:themeColor="accent3"/>
          <w:sz w:val="20"/>
          <w:szCs w:val="20"/>
        </w:rPr>
      </w:pPr>
      <w:r w:rsidRPr="00BE2200">
        <w:rPr>
          <w:strike/>
          <w:color w:val="A5A5A5" w:themeColor="accent3"/>
          <w:sz w:val="20"/>
          <w:szCs w:val="20"/>
        </w:rPr>
        <w:t xml:space="preserve">: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현재 진행된 게임을 저장한다. 저장데이터는 5개까지 저장 가능하며,</w:t>
      </w:r>
      <w:r w:rsidRPr="00BE2200">
        <w:rPr>
          <w:strike/>
          <w:color w:val="A5A5A5" w:themeColor="accent3"/>
          <w:sz w:val="20"/>
          <w:szCs w:val="20"/>
        </w:rPr>
        <w:t xml:space="preserve">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3828E62C" w14:textId="4978A9CA" w:rsidR="00BE2200" w:rsidRPr="00BE2200" w:rsidRDefault="00BE2200" w:rsidP="00BE2200">
      <w:pPr>
        <w:pStyle w:val="a3"/>
        <w:numPr>
          <w:ilvl w:val="0"/>
          <w:numId w:val="17"/>
        </w:numPr>
        <w:ind w:leftChars="0"/>
        <w:rPr>
          <w:color w:val="000000" w:themeColor="text1"/>
          <w:sz w:val="20"/>
          <w:szCs w:val="20"/>
        </w:rPr>
      </w:pPr>
      <w:r w:rsidRPr="00BE2200">
        <w:rPr>
          <w:rFonts w:hint="eastAsia"/>
          <w:color w:val="000000" w:themeColor="text1"/>
          <w:sz w:val="20"/>
          <w:szCs w:val="20"/>
        </w:rPr>
        <w:t>E</w:t>
      </w:r>
      <w:r w:rsidRPr="00BE2200">
        <w:rPr>
          <w:color w:val="000000" w:themeColor="text1"/>
          <w:sz w:val="20"/>
          <w:szCs w:val="20"/>
        </w:rPr>
        <w:t xml:space="preserve"> </w:t>
      </w:r>
      <w:r w:rsidRPr="00BE2200">
        <w:rPr>
          <w:rFonts w:hint="eastAsia"/>
          <w:color w:val="000000" w:themeColor="text1"/>
          <w:sz w:val="20"/>
          <w:szCs w:val="20"/>
        </w:rPr>
        <w:t>설정으로 이동</w:t>
      </w:r>
    </w:p>
    <w:p w14:paraId="6D4F3B5B" w14:textId="77777777" w:rsidR="009A0451" w:rsidRPr="00E96C9E" w:rsidRDefault="009A0451" w:rsidP="009A0451"/>
    <w:p w14:paraId="13A5137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3EE86405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7451D899" w14:textId="77777777" w:rsidR="009A0451" w:rsidRPr="00E96C9E" w:rsidRDefault="009A0451" w:rsidP="009A0451">
      <w:pPr>
        <w:ind w:left="1159"/>
        <w:rPr>
          <w:sz w:val="20"/>
          <w:szCs w:val="20"/>
        </w:rPr>
      </w:pPr>
    </w:p>
    <w:p w14:paraId="02EF5C0C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33AAF294" w14:textId="2CD70155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</w:t>
      </w:r>
      <w:r w:rsidR="002B0C39">
        <w:rPr>
          <w:rFonts w:hint="eastAsia"/>
          <w:sz w:val="20"/>
          <w:szCs w:val="20"/>
        </w:rPr>
        <w:t>래</w:t>
      </w:r>
      <w:r w:rsidRPr="00E96C9E">
        <w:rPr>
          <w:rFonts w:hint="eastAsia"/>
          <w:sz w:val="20"/>
          <w:szCs w:val="20"/>
        </w:rPr>
        <w:t>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4028F6C7" w14:textId="77777777" w:rsidR="009A0451" w:rsidRPr="00E96C9E" w:rsidRDefault="009A0451" w:rsidP="009A0451"/>
    <w:p w14:paraId="7E90070E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766BB153" w14:textId="409E0CDC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</w:t>
      </w:r>
      <w:r w:rsidR="00A4241D">
        <w:rPr>
          <w:rFonts w:hint="eastAsia"/>
          <w:sz w:val="20"/>
          <w:szCs w:val="20"/>
        </w:rPr>
        <w:t>몬스터 모델,</w:t>
      </w:r>
      <w:r w:rsidR="00A4241D">
        <w:rPr>
          <w:sz w:val="20"/>
          <w:szCs w:val="20"/>
        </w:rPr>
        <w:t xml:space="preserve"> </w:t>
      </w:r>
      <w:r w:rsidRPr="0032508D">
        <w:rPr>
          <w:rFonts w:hint="eastAsia"/>
          <w:strike/>
          <w:color w:val="A5A5A5" w:themeColor="accent3"/>
          <w:sz w:val="20"/>
          <w:szCs w:val="20"/>
        </w:rPr>
        <w:t>트리거의 수(오브젝트가 등장하는 위치), 보스의 위치</w:t>
      </w:r>
    </w:p>
    <w:p w14:paraId="1C7EA621" w14:textId="77777777" w:rsidR="009A0451" w:rsidRPr="00E96C9E" w:rsidRDefault="009A0451" w:rsidP="009A0451"/>
    <w:p w14:paraId="41B805E6" w14:textId="77777777" w:rsidR="009A0451" w:rsidRDefault="009A0451" w:rsidP="009A0451">
      <w:pPr>
        <w:pStyle w:val="4"/>
        <w:ind w:left="1440" w:hanging="480"/>
      </w:pPr>
      <w:bookmarkStart w:id="24" w:name="_Toc493063254"/>
      <w:r>
        <w:rPr>
          <w:rFonts w:hint="eastAsia"/>
        </w:rPr>
        <w:t>플레이</w:t>
      </w:r>
      <w:bookmarkEnd w:id="24"/>
    </w:p>
    <w:p w14:paraId="4BC70E1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2E745169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H</w:t>
      </w:r>
      <w:r w:rsidRPr="00F76C4A">
        <w:rPr>
          <w:sz w:val="20"/>
          <w:szCs w:val="20"/>
        </w:rPr>
        <w:t>P</w:t>
      </w:r>
    </w:p>
    <w:p w14:paraId="3F6406CE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r w:rsidRPr="00DF6072">
        <w:rPr>
          <w:rFonts w:hint="eastAsia"/>
          <w:sz w:val="20"/>
        </w:rPr>
        <w:t>: 플레이어의 생명 게이지 초기 값 100으로 설정</w:t>
      </w:r>
    </w:p>
    <w:p w14:paraId="7B65E89F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MP</w:t>
      </w:r>
    </w:p>
    <w:p w14:paraId="58F4ECF7" w14:textId="77777777" w:rsidR="00FE509B" w:rsidRDefault="009A0451" w:rsidP="00DF6072">
      <w:pPr>
        <w:pStyle w:val="ae"/>
        <w:ind w:left="1600" w:firstLine="800"/>
        <w:rPr>
          <w:sz w:val="20"/>
        </w:rPr>
      </w:pPr>
      <w:bookmarkStart w:id="25" w:name="_Toc500458053"/>
      <w:bookmarkStart w:id="26" w:name="_Toc500458143"/>
      <w:bookmarkStart w:id="27" w:name="_Toc500458208"/>
      <w:bookmarkStart w:id="28" w:name="_Toc500458243"/>
      <w:r w:rsidRPr="00DF6072">
        <w:rPr>
          <w:rFonts w:hint="eastAsia"/>
          <w:sz w:val="20"/>
        </w:rPr>
        <w:t>: 플레이어의 마법 게이지 초기 값 1</w:t>
      </w:r>
      <w:r w:rsidR="00AC6014">
        <w:rPr>
          <w:sz w:val="20"/>
        </w:rPr>
        <w:t>0</w:t>
      </w:r>
      <w:r w:rsidRPr="00DF6072">
        <w:rPr>
          <w:rFonts w:hint="eastAsia"/>
          <w:sz w:val="20"/>
        </w:rPr>
        <w:t>0으로 설정</w:t>
      </w:r>
      <w:bookmarkEnd w:id="25"/>
      <w:bookmarkEnd w:id="26"/>
      <w:bookmarkEnd w:id="27"/>
      <w:bookmarkEnd w:id="28"/>
    </w:p>
    <w:p w14:paraId="0F9A0929" w14:textId="518083C1" w:rsidR="009A0451" w:rsidRPr="00DF6072" w:rsidRDefault="00FE509B" w:rsidP="00DF6072">
      <w:pPr>
        <w:pStyle w:val="ae"/>
        <w:ind w:left="1600" w:firstLine="800"/>
        <w:rPr>
          <w:sz w:val="20"/>
        </w:rPr>
      </w:pPr>
      <w:r>
        <w:rPr>
          <w:sz w:val="20"/>
        </w:rPr>
        <w:t xml:space="preserve">: </w:t>
      </w:r>
      <w:r>
        <w:rPr>
          <w:rFonts w:hint="eastAsia"/>
          <w:sz w:val="20"/>
        </w:rPr>
        <w:t>M</w:t>
      </w:r>
      <w:r>
        <w:rPr>
          <w:sz w:val="20"/>
        </w:rPr>
        <w:t>AX</w:t>
      </w:r>
      <w:r>
        <w:rPr>
          <w:rFonts w:hint="eastAsia"/>
          <w:sz w:val="20"/>
        </w:rPr>
        <w:t xml:space="preserve">값 이하의 </w:t>
      </w:r>
      <w:proofErr w:type="spellStart"/>
      <w:r>
        <w:rPr>
          <w:rFonts w:hint="eastAsia"/>
          <w:sz w:val="20"/>
        </w:rPr>
        <w:t>마나가</w:t>
      </w:r>
      <w:proofErr w:type="spellEnd"/>
      <w:r>
        <w:rPr>
          <w:rFonts w:hint="eastAsia"/>
          <w:sz w:val="20"/>
        </w:rPr>
        <w:t xml:space="preserve"> 있을 시 </w:t>
      </w:r>
      <w:r w:rsidR="00166370">
        <w:rPr>
          <w:rFonts w:hint="eastAsia"/>
          <w:sz w:val="20"/>
        </w:rPr>
        <w:t xml:space="preserve">초당 </w:t>
      </w:r>
      <w:r w:rsidR="00166370">
        <w:rPr>
          <w:sz w:val="20"/>
        </w:rPr>
        <w:t>2</w:t>
      </w:r>
      <w:r w:rsidR="00166370">
        <w:rPr>
          <w:rFonts w:hint="eastAsia"/>
          <w:sz w:val="20"/>
        </w:rPr>
        <w:t>마나 증가</w:t>
      </w:r>
      <w:r w:rsidR="004857BE">
        <w:rPr>
          <w:rFonts w:hint="eastAsia"/>
          <w:sz w:val="20"/>
        </w:rPr>
        <w:t xml:space="preserve"> </w:t>
      </w:r>
      <w:r w:rsidR="004857BE">
        <w:rPr>
          <w:sz w:val="20"/>
        </w:rPr>
        <w:t>(0.5</w:t>
      </w:r>
      <w:r w:rsidR="004857BE">
        <w:rPr>
          <w:rFonts w:hint="eastAsia"/>
          <w:sz w:val="20"/>
        </w:rPr>
        <w:t xml:space="preserve">에 </w:t>
      </w:r>
      <w:r w:rsidR="004857BE">
        <w:rPr>
          <w:sz w:val="20"/>
        </w:rPr>
        <w:t>1)</w:t>
      </w:r>
    </w:p>
    <w:p w14:paraId="235E24DD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TARGET</w:t>
      </w:r>
    </w:p>
    <w:p w14:paraId="6DB90A40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bookmarkStart w:id="29" w:name="_Toc500458054"/>
      <w:bookmarkStart w:id="30" w:name="_Toc500458144"/>
      <w:bookmarkStart w:id="31" w:name="_Toc500458209"/>
      <w:bookmarkStart w:id="32" w:name="_Toc500458244"/>
      <w:r w:rsidRPr="00DF6072">
        <w:rPr>
          <w:sz w:val="20"/>
        </w:rPr>
        <w:t xml:space="preserve">: </w:t>
      </w:r>
      <w:r w:rsidRPr="00DF6072">
        <w:rPr>
          <w:rFonts w:hint="eastAsia"/>
          <w:sz w:val="20"/>
        </w:rPr>
        <w:t>해당 시야내 가장 가까운 적으로 타겟팅이 설정되며, 조작키로 타겟을 바꿀 수 있다.</w:t>
      </w:r>
      <w:bookmarkEnd w:id="29"/>
      <w:bookmarkEnd w:id="30"/>
      <w:bookmarkEnd w:id="31"/>
      <w:bookmarkEnd w:id="32"/>
    </w:p>
    <w:p w14:paraId="6ECB1C87" w14:textId="4592FE3C" w:rsidR="00932E8B" w:rsidRDefault="00932E8B">
      <w:pPr>
        <w:widowControl/>
        <w:wordWrap/>
        <w:jc w:val="left"/>
      </w:pPr>
      <w:r>
        <w:br w:type="page"/>
      </w:r>
    </w:p>
    <w:p w14:paraId="33303072" w14:textId="77777777" w:rsidR="009A0451" w:rsidRPr="006F22EE" w:rsidRDefault="009A0451" w:rsidP="009A0451"/>
    <w:p w14:paraId="01125AD0" w14:textId="78FBDE10" w:rsidR="009A0451" w:rsidRDefault="00C11393" w:rsidP="009A0451">
      <w:pPr>
        <w:pStyle w:val="2"/>
      </w:pPr>
      <w:bookmarkStart w:id="33" w:name="_Toc521671162"/>
      <w:r>
        <w:rPr>
          <w:rFonts w:hint="eastAsia"/>
          <w:b/>
          <w:i/>
        </w:rPr>
        <w:t>설정</w:t>
      </w:r>
      <w:bookmarkEnd w:id="33"/>
    </w:p>
    <w:p w14:paraId="3832831A" w14:textId="77777777" w:rsidR="009A0451" w:rsidRDefault="009A0451" w:rsidP="009A0451"/>
    <w:p w14:paraId="04DC565D" w14:textId="77777777" w:rsidR="009A0451" w:rsidRDefault="009A0451" w:rsidP="009A0451">
      <w:pPr>
        <w:pStyle w:val="4"/>
        <w:ind w:left="1440" w:hanging="480"/>
      </w:pPr>
      <w:bookmarkStart w:id="34" w:name="_Toc493063256"/>
      <w:r>
        <w:rPr>
          <w:rFonts w:hint="eastAsia"/>
        </w:rPr>
        <w:t>사운드 설정</w:t>
      </w:r>
      <w:bookmarkEnd w:id="34"/>
    </w:p>
    <w:p w14:paraId="13E9EB87" w14:textId="7A5E5392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0FB91043" w14:textId="77777777" w:rsidR="00932E8B" w:rsidRDefault="00932E8B" w:rsidP="00932E8B">
      <w:pPr>
        <w:pStyle w:val="a3"/>
        <w:ind w:leftChars="0" w:left="1560"/>
        <w:rPr>
          <w:sz w:val="22"/>
        </w:rPr>
      </w:pPr>
    </w:p>
    <w:p w14:paraId="1ABB924C" w14:textId="77777777" w:rsidR="00932E8B" w:rsidRDefault="00932E8B" w:rsidP="00932E8B">
      <w:pPr>
        <w:pStyle w:val="4"/>
        <w:ind w:left="1440" w:hanging="480"/>
      </w:pPr>
      <w:r>
        <w:rPr>
          <w:rFonts w:hint="eastAsia"/>
        </w:rPr>
        <w:t xml:space="preserve">저장 </w:t>
      </w:r>
    </w:p>
    <w:p w14:paraId="28E82DD3" w14:textId="6E03A5C7" w:rsidR="00932E8B" w:rsidRPr="00E96C9E" w:rsidRDefault="00932E8B" w:rsidP="00932E8B">
      <w:pPr>
        <w:ind w:left="800" w:firstLine="359"/>
        <w:rPr>
          <w:sz w:val="20"/>
          <w:szCs w:val="20"/>
        </w:rPr>
      </w:pPr>
      <w:r>
        <w:rPr>
          <w:sz w:val="20"/>
          <w:szCs w:val="20"/>
        </w:rPr>
        <w:t>-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현재 진행된 게임을 저장한다. 저장데이터는 </w:t>
      </w:r>
      <w:r w:rsidR="0067694D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>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41C3F78" w14:textId="77777777" w:rsidR="00932E8B" w:rsidRPr="0067694D" w:rsidRDefault="00932E8B" w:rsidP="0067694D">
      <w:pPr>
        <w:rPr>
          <w:sz w:val="22"/>
        </w:rPr>
      </w:pPr>
    </w:p>
    <w:p w14:paraId="0FFD674C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5" w:name="_Toc493063257"/>
      <w:r w:rsidRPr="00AF5879">
        <w:rPr>
          <w:rFonts w:hint="eastAsia"/>
          <w:strike/>
          <w:color w:val="A5A5A5" w:themeColor="accent3"/>
        </w:rPr>
        <w:t>해상도 옵션</w:t>
      </w:r>
      <w:bookmarkEnd w:id="35"/>
    </w:p>
    <w:p w14:paraId="07708C81" w14:textId="35400A49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VR환경에서 해상도를 조정하기보다, 사양에 따라 옵션 선택하도록 한다.</w:t>
      </w:r>
    </w:p>
    <w:p w14:paraId="74D7690F" w14:textId="77777777" w:rsidR="0067694D" w:rsidRPr="00AF5879" w:rsidRDefault="0067694D" w:rsidP="0067694D">
      <w:pPr>
        <w:ind w:left="1200"/>
        <w:rPr>
          <w:strike/>
          <w:color w:val="A5A5A5" w:themeColor="accent3"/>
          <w:sz w:val="22"/>
        </w:rPr>
      </w:pPr>
    </w:p>
    <w:p w14:paraId="03CAE5B1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6" w:name="_Toc493063258"/>
      <w:r w:rsidRPr="00AF5879">
        <w:rPr>
          <w:rFonts w:hint="eastAsia"/>
          <w:strike/>
          <w:color w:val="A5A5A5" w:themeColor="accent3"/>
        </w:rPr>
        <w:t>유저 인터페이스 설정</w:t>
      </w:r>
      <w:bookmarkEnd w:id="36"/>
    </w:p>
    <w:p w14:paraId="19DA6CF4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왼손잡이와 오른손잡이에 따라 조작을 변경한다.</w:t>
      </w:r>
      <w:r w:rsidRPr="00AF5879">
        <w:rPr>
          <w:strike/>
          <w:color w:val="A5A5A5" w:themeColor="accent3"/>
          <w:sz w:val="22"/>
        </w:rPr>
        <w:t xml:space="preserve"> </w:t>
      </w:r>
      <w:r w:rsidRPr="00AF5879">
        <w:rPr>
          <w:rFonts w:hint="eastAsia"/>
          <w:strike/>
          <w:color w:val="A5A5A5" w:themeColor="accent3"/>
          <w:sz w:val="22"/>
        </w:rPr>
        <w:t xml:space="preserve">추가적으로 키 인터페이스를 수정할 수 있도록 제작한다. </w:t>
      </w:r>
    </w:p>
    <w:p w14:paraId="6B928236" w14:textId="466DDBB1" w:rsidR="009A0451" w:rsidRDefault="009A0451" w:rsidP="009A0451"/>
    <w:p w14:paraId="7F91EA0B" w14:textId="77777777" w:rsidR="0067694D" w:rsidRPr="006F22EE" w:rsidRDefault="0067694D" w:rsidP="009A0451"/>
    <w:p w14:paraId="6E9A4CF2" w14:textId="71D62F50" w:rsidR="009A0451" w:rsidRPr="00AF5879" w:rsidRDefault="00854E72" w:rsidP="009A0451">
      <w:pPr>
        <w:pStyle w:val="2"/>
        <w:rPr>
          <w:strike/>
          <w:color w:val="A5A5A5" w:themeColor="accent3"/>
        </w:rPr>
      </w:pPr>
      <w:bookmarkStart w:id="37" w:name="_Toc521671163"/>
      <w:r w:rsidRPr="00AF5879">
        <w:rPr>
          <w:rFonts w:hint="eastAsia"/>
          <w:b/>
          <w:i/>
          <w:strike/>
          <w:color w:val="A5A5A5" w:themeColor="accent3"/>
        </w:rPr>
        <w:t>플레이 진행 방향</w:t>
      </w:r>
      <w:r w:rsidR="009A0451" w:rsidRPr="00AF5879">
        <w:rPr>
          <w:rFonts w:hint="eastAsia"/>
          <w:strike/>
          <w:color w:val="A5A5A5" w:themeColor="accent3"/>
        </w:rPr>
        <w:t xml:space="preserve"> </w:t>
      </w:r>
      <w:bookmarkEnd w:id="18"/>
      <w:r w:rsidR="00E50F8B" w:rsidRPr="00AF5879">
        <w:rPr>
          <w:b/>
          <w:i/>
          <w:strike/>
          <w:color w:val="A5A5A5" w:themeColor="accent3"/>
        </w:rPr>
        <w:t>(</w:t>
      </w:r>
      <w:r w:rsidR="00E50F8B" w:rsidRPr="00AF5879">
        <w:rPr>
          <w:rFonts w:hint="eastAsia"/>
          <w:b/>
          <w:i/>
          <w:strike/>
          <w:color w:val="A5A5A5" w:themeColor="accent3"/>
        </w:rPr>
        <w:t>구</w:t>
      </w:r>
      <w:r w:rsidR="00E50F8B" w:rsidRPr="00AF5879">
        <w:rPr>
          <w:b/>
          <w:i/>
          <w:strike/>
          <w:color w:val="A5A5A5" w:themeColor="accent3"/>
        </w:rPr>
        <w:t>)</w:t>
      </w:r>
      <w:bookmarkEnd w:id="37"/>
    </w:p>
    <w:p w14:paraId="3086DF85" w14:textId="77777777" w:rsidR="009A0451" w:rsidRPr="00AF5879" w:rsidRDefault="009A0451" w:rsidP="009A0451">
      <w:pPr>
        <w:rPr>
          <w:color w:val="A5A5A5" w:themeColor="accent3"/>
        </w:rPr>
      </w:pPr>
    </w:p>
    <w:p w14:paraId="4139B1AE" w14:textId="77777777" w:rsidR="009A0451" w:rsidRPr="00AF5879" w:rsidRDefault="009A0451" w:rsidP="009A0451">
      <w:pPr>
        <w:jc w:val="center"/>
        <w:rPr>
          <w:color w:val="A5A5A5" w:themeColor="accent3"/>
        </w:rPr>
      </w:pPr>
      <w:r w:rsidRPr="00AF5879">
        <w:rPr>
          <w:noProof/>
          <w:color w:val="A5A5A5" w:themeColor="accent3"/>
        </w:rPr>
        <w:drawing>
          <wp:inline distT="0" distB="0" distL="0" distR="0" wp14:anchorId="38C2B591" wp14:editId="20BC6028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3B2C" w14:textId="77777777" w:rsidR="009A0451" w:rsidRPr="00AF5879" w:rsidRDefault="009A0451" w:rsidP="009A0451">
      <w:pPr>
        <w:rPr>
          <w:color w:val="A5A5A5" w:themeColor="accent3"/>
        </w:rPr>
      </w:pPr>
    </w:p>
    <w:p w14:paraId="1C84F475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프롤로그~에필로그 모두 </w:t>
      </w:r>
      <w:proofErr w:type="spellStart"/>
      <w:r w:rsidRPr="00AF5879">
        <w:rPr>
          <w:rFonts w:hint="eastAsia"/>
          <w:color w:val="A5A5A5" w:themeColor="accent3"/>
          <w:sz w:val="22"/>
        </w:rPr>
        <w:t>씬이</w:t>
      </w:r>
      <w:proofErr w:type="spellEnd"/>
      <w:r w:rsidRPr="00AF5879">
        <w:rPr>
          <w:rFonts w:hint="eastAsia"/>
          <w:color w:val="A5A5A5" w:themeColor="accent3"/>
          <w:sz w:val="22"/>
        </w:rPr>
        <w:t xml:space="preserve"> 따로 있으나 에피소드</w:t>
      </w:r>
      <w:r w:rsidRPr="00AF5879">
        <w:rPr>
          <w:color w:val="A5A5A5" w:themeColor="accent3"/>
          <w:sz w:val="22"/>
        </w:rPr>
        <w:t>1~</w:t>
      </w:r>
      <w:r w:rsidRPr="00AF5879">
        <w:rPr>
          <w:rFonts w:hint="eastAsia"/>
          <w:color w:val="A5A5A5" w:themeColor="accent3"/>
          <w:sz w:val="22"/>
        </w:rPr>
        <w:t>에피소드6에만 전투를 하는 스테이지가 있다.</w:t>
      </w:r>
    </w:p>
    <w:p w14:paraId="33A2EE71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>기본</w:t>
      </w:r>
      <w:r w:rsidRPr="00AF5879">
        <w:rPr>
          <w:color w:val="A5A5A5" w:themeColor="accent3"/>
          <w:sz w:val="22"/>
        </w:rPr>
        <w:t xml:space="preserve"> </w:t>
      </w:r>
      <w:r w:rsidRPr="00AF5879">
        <w:rPr>
          <w:rFonts w:hint="eastAsia"/>
          <w:color w:val="A5A5A5" w:themeColor="accent3"/>
          <w:sz w:val="22"/>
        </w:rPr>
        <w:t>속성을 가지고 플레이를 시작하며 스테이지1</w:t>
      </w:r>
      <w:r w:rsidRPr="00AF5879">
        <w:rPr>
          <w:color w:val="A5A5A5" w:themeColor="accent3"/>
          <w:sz w:val="22"/>
        </w:rPr>
        <w:t>~4</w:t>
      </w:r>
      <w:r w:rsidRPr="00AF5879">
        <w:rPr>
          <w:rFonts w:hint="eastAsia"/>
          <w:color w:val="A5A5A5" w:themeColor="accent3"/>
          <w:sz w:val="22"/>
        </w:rPr>
        <w:t>에서 한 스테이지를 클리어 할 때 마다 속성을 하나씩 얻는다.</w:t>
      </w:r>
    </w:p>
    <w:p w14:paraId="0CA238E6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에피소드 </w:t>
      </w:r>
      <w:r w:rsidRPr="00AF5879">
        <w:rPr>
          <w:color w:val="A5A5A5" w:themeColor="accent3"/>
          <w:sz w:val="22"/>
        </w:rPr>
        <w:t>4</w:t>
      </w:r>
      <w:r w:rsidRPr="00AF5879">
        <w:rPr>
          <w:rFonts w:hint="eastAsia"/>
          <w:color w:val="A5A5A5" w:themeColor="accent3"/>
          <w:sz w:val="22"/>
        </w:rPr>
        <w:t xml:space="preserve">가 끝나면 총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개 속성을 가지게 되며 스테이지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를 클리어 시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>개 속성의 스킬들을 전체적으로 강화해 준다.</w:t>
      </w:r>
    </w:p>
    <w:p w14:paraId="466D8CD9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스테이지 </w:t>
      </w:r>
      <w:r w:rsidRPr="00AF5879">
        <w:rPr>
          <w:color w:val="A5A5A5" w:themeColor="accent3"/>
          <w:sz w:val="22"/>
        </w:rPr>
        <w:t>6</w:t>
      </w:r>
      <w:r w:rsidRPr="00AF5879">
        <w:rPr>
          <w:rFonts w:hint="eastAsia"/>
          <w:color w:val="A5A5A5" w:themeColor="accent3"/>
          <w:sz w:val="22"/>
        </w:rPr>
        <w:t>에서는 최종 보스를 잡고</w:t>
      </w:r>
      <w:r w:rsidRPr="00AF5879">
        <w:rPr>
          <w:color w:val="A5A5A5" w:themeColor="accent3"/>
          <w:sz w:val="22"/>
        </w:rPr>
        <w:t xml:space="preserve">, </w:t>
      </w:r>
      <w:r w:rsidRPr="00AF5879">
        <w:rPr>
          <w:rFonts w:hint="eastAsia"/>
          <w:color w:val="A5A5A5" w:themeColor="accent3"/>
          <w:sz w:val="22"/>
        </w:rPr>
        <w:t>클리어 시 에필로그로 넘어간 후 게임이 끝난다.</w:t>
      </w:r>
    </w:p>
    <w:p w14:paraId="749780C5" w14:textId="25C8B525" w:rsidR="00ED49FF" w:rsidRDefault="009A0451" w:rsidP="009A0451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1FDA059D" w14:textId="3E2F053B" w:rsidR="00E50F8B" w:rsidRDefault="00E50F8B" w:rsidP="009A0451">
      <w:pPr>
        <w:widowControl/>
        <w:wordWrap/>
        <w:jc w:val="left"/>
        <w:rPr>
          <w:sz w:val="22"/>
        </w:rPr>
      </w:pPr>
    </w:p>
    <w:p w14:paraId="6FB4FF45" w14:textId="5A29606E" w:rsidR="00E50F8B" w:rsidRPr="00E50F8B" w:rsidRDefault="00E50F8B" w:rsidP="00E50F8B">
      <w:pPr>
        <w:pStyle w:val="2"/>
        <w:rPr>
          <w:b/>
          <w:i/>
        </w:rPr>
      </w:pPr>
      <w:bookmarkStart w:id="38" w:name="_Toc521671164"/>
      <w:r w:rsidRPr="00E50F8B">
        <w:rPr>
          <w:rFonts w:hint="eastAsia"/>
          <w:b/>
          <w:i/>
        </w:rPr>
        <w:t xml:space="preserve">플레이 진행 방향 </w:t>
      </w:r>
      <w:r w:rsidRPr="00E50F8B">
        <w:rPr>
          <w:b/>
          <w:i/>
        </w:rPr>
        <w:t>(</w:t>
      </w:r>
      <w:r w:rsidRPr="00E50F8B">
        <w:rPr>
          <w:rFonts w:hint="eastAsia"/>
          <w:b/>
          <w:i/>
        </w:rPr>
        <w:t>r</w:t>
      </w:r>
      <w:r w:rsidRPr="00E50F8B">
        <w:rPr>
          <w:b/>
          <w:i/>
        </w:rPr>
        <w:t>e)</w:t>
      </w:r>
      <w:bookmarkEnd w:id="38"/>
    </w:p>
    <w:p w14:paraId="7CDE70F7" w14:textId="77777777" w:rsidR="00E50F8B" w:rsidRPr="00E50F8B" w:rsidRDefault="00E50F8B" w:rsidP="009A0451">
      <w:pPr>
        <w:widowControl/>
        <w:wordWrap/>
        <w:jc w:val="left"/>
        <w:rPr>
          <w:sz w:val="22"/>
        </w:rPr>
      </w:pPr>
    </w:p>
    <w:p w14:paraId="19934F26" w14:textId="0943A19F" w:rsidR="00E50F8B" w:rsidRDefault="00E50F8B" w:rsidP="009A0451">
      <w:pPr>
        <w:widowControl/>
        <w:wordWrap/>
        <w:jc w:val="left"/>
        <w:rPr>
          <w:b/>
          <w:sz w:val="22"/>
        </w:rPr>
      </w:pPr>
      <w:r w:rsidRPr="00E50F8B">
        <w:rPr>
          <w:b/>
          <w:noProof/>
          <w:sz w:val="22"/>
        </w:rPr>
        <w:drawing>
          <wp:inline distT="0" distB="0" distL="0" distR="0" wp14:anchorId="671F28ED" wp14:editId="11167665">
            <wp:extent cx="6184900" cy="975360"/>
            <wp:effectExtent l="0" t="0" r="6350" b="0"/>
            <wp:docPr id="1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079D" w14:textId="1340A36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31C96CB4" w14:textId="7777777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4AB34587" w14:textId="5A7F1D1D" w:rsidR="001D26B8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</w:t>
      </w:r>
      <w:r w:rsidR="001D26B8">
        <w:rPr>
          <w:rFonts w:hint="eastAsia"/>
          <w:sz w:val="22"/>
        </w:rPr>
        <w:t xml:space="preserve"> 개별의 </w:t>
      </w:r>
      <w:proofErr w:type="spellStart"/>
      <w:r w:rsidR="001D26B8">
        <w:rPr>
          <w:rFonts w:hint="eastAsia"/>
          <w:sz w:val="22"/>
        </w:rPr>
        <w:t>씬과</w:t>
      </w:r>
      <w:proofErr w:type="spellEnd"/>
      <w:r w:rsidR="001D26B8">
        <w:rPr>
          <w:rFonts w:hint="eastAsia"/>
          <w:sz w:val="22"/>
        </w:rPr>
        <w:t xml:space="preserve"> 스테이지가 존재한다.</w:t>
      </w:r>
      <w:r w:rsidR="001D26B8">
        <w:rPr>
          <w:sz w:val="22"/>
        </w:rPr>
        <w:t xml:space="preserve"> </w:t>
      </w:r>
    </w:p>
    <w:p w14:paraId="2E40B774" w14:textId="4F44BA24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</w:t>
      </w:r>
      <w:r w:rsidR="001D26B8">
        <w:rPr>
          <w:rFonts w:hint="eastAsia"/>
          <w:sz w:val="22"/>
        </w:rPr>
        <w:t>서</w:t>
      </w:r>
      <w:r w:rsidRPr="00D90F17">
        <w:rPr>
          <w:rFonts w:hint="eastAsia"/>
          <w:sz w:val="22"/>
        </w:rPr>
        <w:t xml:space="preserve">만 전투를 </w:t>
      </w:r>
      <w:r w:rsidR="001D26B8">
        <w:rPr>
          <w:rFonts w:hint="eastAsia"/>
          <w:sz w:val="22"/>
        </w:rPr>
        <w:t>한</w:t>
      </w:r>
      <w:r w:rsidRPr="00D90F17">
        <w:rPr>
          <w:rFonts w:hint="eastAsia"/>
          <w:sz w:val="22"/>
        </w:rPr>
        <w:t>다.</w:t>
      </w:r>
    </w:p>
    <w:p w14:paraId="03CAAF44" w14:textId="0CE4D6C9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</w:t>
      </w:r>
      <w:r w:rsidR="001D26B8">
        <w:rPr>
          <w:rFonts w:hint="eastAsia"/>
          <w:sz w:val="22"/>
        </w:rPr>
        <w:t>(스킬</w:t>
      </w:r>
      <w:r w:rsidR="001D26B8">
        <w:rPr>
          <w:sz w:val="22"/>
        </w:rPr>
        <w:t>)</w:t>
      </w:r>
      <w:r w:rsidRPr="00D90F17">
        <w:rPr>
          <w:rFonts w:hint="eastAsia"/>
          <w:sz w:val="22"/>
        </w:rPr>
        <w:t>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11B27A2E" w14:textId="6B4E10FE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속성을 가지게</w:t>
      </w:r>
      <w:r>
        <w:rPr>
          <w:sz w:val="22"/>
        </w:rPr>
        <w:t xml:space="preserve"> </w:t>
      </w:r>
      <w:r>
        <w:rPr>
          <w:rFonts w:hint="eastAsia"/>
          <w:sz w:val="22"/>
        </w:rPr>
        <w:t>된다.</w:t>
      </w:r>
    </w:p>
    <w:p w14:paraId="0705EC37" w14:textId="77777777" w:rsidR="00E50F8B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06762691" w14:textId="7B1658CD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p w14:paraId="2359A60A" w14:textId="6D7DC413" w:rsidR="00E50F8B" w:rsidRDefault="00E50F8B">
      <w:pPr>
        <w:widowControl/>
        <w:wordWrap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14:paraId="0CD800BF" w14:textId="77777777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A0451" w14:paraId="73828716" w14:textId="77777777" w:rsidTr="009A0451">
        <w:tc>
          <w:tcPr>
            <w:tcW w:w="10450" w:type="dxa"/>
          </w:tcPr>
          <w:p w14:paraId="270E87F5" w14:textId="09DFF7B1" w:rsidR="009A0451" w:rsidRPr="00922873" w:rsidRDefault="009A0451" w:rsidP="009A0451">
            <w:pPr>
              <w:pStyle w:val="1"/>
              <w:ind w:leftChars="83" w:left="681" w:hanging="482"/>
              <w:rPr>
                <w:b/>
              </w:rPr>
            </w:pPr>
            <w:bookmarkStart w:id="39" w:name="_Toc521671165"/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I</w:t>
            </w:r>
            <w:bookmarkEnd w:id="39"/>
          </w:p>
        </w:tc>
      </w:tr>
    </w:tbl>
    <w:p w14:paraId="69B97CD6" w14:textId="77777777" w:rsidR="009A0451" w:rsidRDefault="009A0451" w:rsidP="009A0451">
      <w:pPr>
        <w:pStyle w:val="2"/>
        <w:numPr>
          <w:ilvl w:val="0"/>
          <w:numId w:val="0"/>
        </w:numPr>
        <w:ind w:left="720" w:right="240"/>
        <w:rPr>
          <w:b/>
          <w:i/>
        </w:rPr>
      </w:pPr>
    </w:p>
    <w:p w14:paraId="47C38DB9" w14:textId="6C7D72AC" w:rsidR="009A0451" w:rsidRDefault="009A0451" w:rsidP="007A66D3">
      <w:pPr>
        <w:pStyle w:val="2"/>
        <w:ind w:left="720" w:right="240"/>
        <w:rPr>
          <w:b/>
          <w:i/>
        </w:rPr>
      </w:pPr>
      <w:bookmarkStart w:id="40" w:name="_Toc521671166"/>
      <w:r>
        <w:rPr>
          <w:rFonts w:hint="eastAsia"/>
          <w:b/>
          <w:i/>
        </w:rPr>
        <w:t>기본 정의</w:t>
      </w:r>
      <w:bookmarkEnd w:id="40"/>
    </w:p>
    <w:p w14:paraId="23A52154" w14:textId="77777777" w:rsidR="009A0451" w:rsidRPr="009A0451" w:rsidRDefault="009A0451" w:rsidP="009A0451"/>
    <w:p w14:paraId="6AF2D05E" w14:textId="77777777" w:rsidR="009A0451" w:rsidRPr="009A0451" w:rsidRDefault="009A0451" w:rsidP="009A0451">
      <w:pPr>
        <w:pStyle w:val="3"/>
        <w:numPr>
          <w:ilvl w:val="0"/>
          <w:numId w:val="0"/>
        </w:numPr>
        <w:ind w:left="2119" w:hanging="480"/>
        <w:rPr>
          <w:rFonts w:asciiTheme="minorHAnsi" w:eastAsiaTheme="minorEastAsia" w:hAnsiTheme="minorHAnsi" w:cstheme="minorBidi"/>
          <w:b/>
          <w:sz w:val="28"/>
          <w:szCs w:val="28"/>
        </w:rPr>
      </w:pPr>
      <w:r w:rsidRPr="009A0451">
        <w:rPr>
          <w:rFonts w:asciiTheme="minorHAnsi" w:eastAsiaTheme="minorEastAsia" w:hAnsiTheme="minorHAnsi" w:cstheme="minorBidi" w:hint="eastAsia"/>
          <w:b/>
          <w:sz w:val="28"/>
          <w:szCs w:val="28"/>
        </w:rPr>
        <w:t>조작법</w:t>
      </w:r>
    </w:p>
    <w:p w14:paraId="0030A455" w14:textId="77777777" w:rsidR="009A0451" w:rsidRPr="00172673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2673">
        <w:rPr>
          <w:rFonts w:hint="eastAsia"/>
          <w:sz w:val="22"/>
        </w:rPr>
        <w:t xml:space="preserve">위치 </w:t>
      </w:r>
      <w:proofErr w:type="spellStart"/>
      <w:r w:rsidRPr="00172673">
        <w:rPr>
          <w:rFonts w:hint="eastAsia"/>
          <w:sz w:val="22"/>
        </w:rPr>
        <w:t>트래킹으로</w:t>
      </w:r>
      <w:proofErr w:type="spellEnd"/>
      <w:r w:rsidRPr="00172673">
        <w:rPr>
          <w:rFonts w:hint="eastAsia"/>
          <w:sz w:val="22"/>
        </w:rPr>
        <w:t xml:space="preserve"> </w:t>
      </w:r>
      <w:r w:rsidRPr="00172673">
        <w:rPr>
          <w:sz w:val="22"/>
        </w:rPr>
        <w:t>UI</w:t>
      </w:r>
      <w:r w:rsidRPr="00172673">
        <w:rPr>
          <w:rFonts w:hint="eastAsia"/>
          <w:sz w:val="22"/>
        </w:rPr>
        <w:t>를 선택하는 것이 아닌 이동과 버튼을 이용해 메뉴를 선택하는 방식</w:t>
      </w:r>
    </w:p>
    <w:p w14:paraId="651CFFDB" w14:textId="77777777" w:rsidR="009A0451" w:rsidRDefault="009A0451" w:rsidP="009A0451">
      <w:pPr>
        <w:pStyle w:val="a3"/>
        <w:ind w:leftChars="0" w:left="1560"/>
      </w:pPr>
    </w:p>
    <w:p w14:paraId="2490707E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컨트롤러의 버튼 이용 예시</w:t>
      </w:r>
    </w:p>
    <w:p w14:paraId="54386445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FFC8101" wp14:editId="64EDB856">
            <wp:extent cx="4480560" cy="293767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44" cy="2956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390AA" w14:textId="12E4D690" w:rsidR="009A0451" w:rsidRDefault="00172673" w:rsidP="0056438C">
      <w:pPr>
        <w:widowControl/>
        <w:wordWrap/>
        <w:jc w:val="left"/>
      </w:pPr>
      <w:r>
        <w:br w:type="page"/>
      </w:r>
    </w:p>
    <w:p w14:paraId="41C26ADC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lastRenderedPageBreak/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 예시</w:t>
      </w:r>
    </w:p>
    <w:p w14:paraId="5A8A49CB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063DE2B7" w14:textId="77777777" w:rsidR="009A0451" w:rsidRPr="00133703" w:rsidRDefault="009A0451" w:rsidP="009A0451">
      <w:pPr>
        <w:ind w:left="1200"/>
        <w:rPr>
          <w:sz w:val="22"/>
        </w:rPr>
      </w:pPr>
    </w:p>
    <w:p w14:paraId="0F2F4486" w14:textId="78D149F3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EC5A532" wp14:editId="4F5F1C7F">
            <wp:extent cx="4672584" cy="226789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20" cy="2277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EF9C0" w14:textId="77777777" w:rsidR="00172673" w:rsidRDefault="00172673" w:rsidP="009A0451">
      <w:pPr>
        <w:jc w:val="center"/>
      </w:pPr>
    </w:p>
    <w:p w14:paraId="23648B71" w14:textId="77777777" w:rsidR="009A0451" w:rsidRPr="00172673" w:rsidRDefault="009A0451" w:rsidP="009A0451">
      <w:pPr>
        <w:ind w:left="800" w:firstLine="4"/>
        <w:rPr>
          <w:sz w:val="20"/>
        </w:rPr>
      </w:pPr>
      <w:r w:rsidRPr="00172673">
        <w:rPr>
          <w:rFonts w:hint="eastAsia"/>
          <w:sz w:val="20"/>
        </w:rPr>
        <w:t xml:space="preserve">위치 </w:t>
      </w:r>
      <w:proofErr w:type="spellStart"/>
      <w:r w:rsidRPr="00172673">
        <w:rPr>
          <w:rFonts w:hint="eastAsia"/>
          <w:sz w:val="20"/>
        </w:rPr>
        <w:t>트래킹으로</w:t>
      </w:r>
      <w:proofErr w:type="spellEnd"/>
      <w:r w:rsidRPr="00172673">
        <w:rPr>
          <w:rFonts w:hint="eastAsia"/>
          <w:sz w:val="20"/>
        </w:rPr>
        <w:t xml:space="preserve"> </w:t>
      </w:r>
      <w:r w:rsidRPr="00172673">
        <w:rPr>
          <w:sz w:val="20"/>
        </w:rPr>
        <w:t xml:space="preserve">UI </w:t>
      </w:r>
      <w:r w:rsidRPr="00172673">
        <w:rPr>
          <w:rFonts w:hint="eastAsia"/>
          <w:sz w:val="20"/>
        </w:rPr>
        <w:t>구도에 대한 자유도가 증가하지만,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큰 효과를 기대하기 어렵고,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조작의 불편함을 유도한다.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 xml:space="preserve">따라서 인플레이에서 </w:t>
      </w:r>
      <w:r w:rsidRPr="00172673">
        <w:rPr>
          <w:sz w:val="20"/>
        </w:rPr>
        <w:t>UI</w:t>
      </w:r>
      <w:r w:rsidRPr="00172673">
        <w:rPr>
          <w:rFonts w:hint="eastAsia"/>
          <w:sz w:val="20"/>
        </w:rPr>
        <w:t>를 최소화하는 자각 마녀에 경우 레이저 포인터보다 키 패드 방식이 효율적이라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판단,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이를 채택한다</w:t>
      </w:r>
      <w:r w:rsidRPr="00172673">
        <w:rPr>
          <w:sz w:val="20"/>
        </w:rPr>
        <w:t>.</w:t>
      </w:r>
    </w:p>
    <w:p w14:paraId="0FD00E79" w14:textId="7008105A" w:rsidR="00172673" w:rsidRDefault="00172673" w:rsidP="009A0451">
      <w:pPr>
        <w:widowControl/>
        <w:wordWrap/>
        <w:jc w:val="left"/>
      </w:pPr>
    </w:p>
    <w:p w14:paraId="006835D3" w14:textId="77777777" w:rsidR="0056438C" w:rsidRPr="009A0451" w:rsidRDefault="0056438C" w:rsidP="009A0451">
      <w:pPr>
        <w:widowControl/>
        <w:wordWrap/>
        <w:jc w:val="left"/>
      </w:pPr>
    </w:p>
    <w:p w14:paraId="1957F1FA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창 위치</w:t>
      </w:r>
    </w:p>
    <w:p w14:paraId="5DEAD1BF" w14:textId="77777777" w:rsidR="009A0451" w:rsidRDefault="009A0451" w:rsidP="009A045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 xml:space="preserve">의 위치에 </w:t>
      </w:r>
      <w:proofErr w:type="spellStart"/>
      <w:proofErr w:type="gramStart"/>
      <w:r w:rsidRPr="00B82C13">
        <w:rPr>
          <w:rFonts w:hint="eastAsia"/>
          <w:sz w:val="20"/>
        </w:rPr>
        <w:t>띄어준다</w:t>
      </w:r>
      <w:proofErr w:type="spellEnd"/>
      <w:r w:rsidRPr="00B82C13">
        <w:rPr>
          <w:rFonts w:hint="eastAsia"/>
          <w:sz w:val="20"/>
        </w:rPr>
        <w:t>.</w:t>
      </w:r>
      <w:r w:rsidRPr="00B82C13">
        <w:rPr>
          <w:sz w:val="20"/>
        </w:rPr>
        <w:t>(</w:t>
      </w:r>
      <w:proofErr w:type="gramEnd"/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147D62A2" w14:textId="77777777" w:rsidR="009A0451" w:rsidRPr="00B82C13" w:rsidRDefault="009A0451" w:rsidP="009A0451">
      <w:pPr>
        <w:widowControl/>
        <w:wordWrap/>
        <w:ind w:left="1200"/>
        <w:jc w:val="left"/>
        <w:rPr>
          <w:sz w:val="20"/>
        </w:rPr>
      </w:pPr>
    </w:p>
    <w:p w14:paraId="6FD47C8F" w14:textId="4F5672F5" w:rsidR="00172673" w:rsidRDefault="009A0451" w:rsidP="00172673">
      <w:pPr>
        <w:jc w:val="center"/>
      </w:pPr>
      <w:r>
        <w:rPr>
          <w:noProof/>
        </w:rPr>
        <w:drawing>
          <wp:inline distT="0" distB="0" distL="0" distR="0" wp14:anchorId="0ED509DC" wp14:editId="1DE7E89C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26CD8" w14:textId="5350F1D3" w:rsidR="009A0451" w:rsidRPr="009A0451" w:rsidRDefault="00172673" w:rsidP="00172673">
      <w:pPr>
        <w:widowControl/>
        <w:wordWrap/>
        <w:jc w:val="left"/>
      </w:pPr>
      <w:r>
        <w:br w:type="page"/>
      </w:r>
    </w:p>
    <w:p w14:paraId="4BD7F90A" w14:textId="77777777" w:rsidR="009A0451" w:rsidRDefault="009A0451" w:rsidP="009A0451">
      <w:pPr>
        <w:pStyle w:val="2"/>
        <w:ind w:left="720" w:right="240"/>
        <w:rPr>
          <w:b/>
          <w:i/>
        </w:rPr>
      </w:pPr>
      <w:r>
        <w:rPr>
          <w:rFonts w:hint="eastAsia"/>
          <w:b/>
          <w:i/>
        </w:rPr>
        <w:lastRenderedPageBreak/>
        <w:t xml:space="preserve"> </w:t>
      </w:r>
      <w:bookmarkStart w:id="41" w:name="_Toc521671167"/>
      <w:r>
        <w:rPr>
          <w:rFonts w:hint="eastAsia"/>
          <w:b/>
          <w:i/>
        </w:rPr>
        <w:t>플레이 설정 전 모든 메뉴</w:t>
      </w:r>
      <w:bookmarkEnd w:id="41"/>
    </w:p>
    <w:p w14:paraId="0066D572" w14:textId="415F3865" w:rsidR="009A0451" w:rsidRDefault="009A0451" w:rsidP="009A0451">
      <w:pPr>
        <w:pStyle w:val="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구조도 </w:t>
      </w:r>
    </w:p>
    <w:p w14:paraId="7D03617D" w14:textId="71F2ED24" w:rsidR="002E653C" w:rsidRPr="00E37DA7" w:rsidRDefault="00E37DA7" w:rsidP="00E37DA7">
      <w:pPr>
        <w:pStyle w:val="a3"/>
        <w:numPr>
          <w:ilvl w:val="0"/>
          <w:numId w:val="26"/>
        </w:numPr>
        <w:ind w:leftChars="0"/>
        <w:rPr>
          <w:color w:val="FF0000"/>
        </w:rPr>
      </w:pPr>
      <w:r w:rsidRPr="00E37DA7">
        <w:rPr>
          <w:rFonts w:hint="eastAsia"/>
          <w:color w:val="FF0000"/>
        </w:rPr>
        <w:t>(대전 모드</w:t>
      </w:r>
      <w:r w:rsidRPr="00E37DA7">
        <w:rPr>
          <w:color w:val="FF0000"/>
        </w:rPr>
        <w:t>)</w:t>
      </w:r>
      <w:r w:rsidR="002E653C" w:rsidRPr="00E37DA7">
        <w:rPr>
          <w:rFonts w:hint="eastAsia"/>
          <w:color w:val="FF0000"/>
        </w:rPr>
        <w:t>멀티 플레이 제거</w:t>
      </w:r>
    </w:p>
    <w:p w14:paraId="2F3E40E5" w14:textId="74A2BF8A" w:rsidR="009A0451" w:rsidRPr="009A0451" w:rsidRDefault="009A0451" w:rsidP="009A0451">
      <w:pPr>
        <w:jc w:val="center"/>
      </w:pPr>
      <w:r w:rsidRPr="008B272B">
        <w:rPr>
          <w:noProof/>
        </w:rPr>
        <w:drawing>
          <wp:inline distT="0" distB="0" distL="0" distR="0" wp14:anchorId="41B20F5E" wp14:editId="29767B26">
            <wp:extent cx="4478948" cy="7947660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257" cy="796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9" w14:textId="063FED62" w:rsidR="00673522" w:rsidRDefault="009A0451" w:rsidP="009A0451">
      <w:pPr>
        <w:pStyle w:val="2"/>
        <w:ind w:left="720" w:right="240"/>
        <w:rPr>
          <w:b/>
          <w:i/>
        </w:rPr>
      </w:pPr>
      <w:bookmarkStart w:id="42" w:name="_Toc521671168"/>
      <w:r>
        <w:rPr>
          <w:rFonts w:hint="eastAsia"/>
          <w:b/>
          <w:i/>
        </w:rPr>
        <w:lastRenderedPageBreak/>
        <w:t>U</w:t>
      </w:r>
      <w:r>
        <w:rPr>
          <w:b/>
          <w:i/>
        </w:rPr>
        <w:t xml:space="preserve">I </w:t>
      </w:r>
      <w:r>
        <w:rPr>
          <w:rFonts w:hint="eastAsia"/>
          <w:b/>
          <w:i/>
        </w:rPr>
        <w:t>사이즈,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효과</w:t>
      </w:r>
      <w:bookmarkEnd w:id="42"/>
    </w:p>
    <w:p w14:paraId="5D828345" w14:textId="77777777" w:rsidR="00673522" w:rsidRPr="00673522" w:rsidRDefault="00673522" w:rsidP="00673522"/>
    <w:p w14:paraId="34A0C13B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취소와 확인 버튼은 컨트롤러의 버튼에 있다.</w:t>
      </w:r>
    </w:p>
    <w:p w14:paraId="1621CDD3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29E1E5E1" w14:textId="77777777" w:rsidR="00673522" w:rsidRPr="0073117A" w:rsidRDefault="00673522" w:rsidP="00673522">
      <w:pPr>
        <w:widowControl/>
        <w:wordWrap/>
        <w:ind w:left="1200"/>
        <w:jc w:val="left"/>
      </w:pPr>
    </w:p>
    <w:p w14:paraId="5A3CB47D" w14:textId="77777777" w:rsidR="00673522" w:rsidRDefault="00673522" w:rsidP="00673522">
      <w:r>
        <w:rPr>
          <w:noProof/>
        </w:rPr>
        <w:drawing>
          <wp:inline distT="0" distB="0" distL="0" distR="0" wp14:anchorId="41E6C4CE" wp14:editId="4D18E52F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511C0" w14:textId="77777777" w:rsidR="00673522" w:rsidRDefault="00673522" w:rsidP="00673522"/>
    <w:p w14:paraId="1FE6D3A2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4F1D0774" wp14:editId="27B3BCA4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C25E" w14:textId="77777777" w:rsidR="00673522" w:rsidRDefault="00673522" w:rsidP="00673522">
      <w:pPr>
        <w:jc w:val="center"/>
      </w:pPr>
    </w:p>
    <w:p w14:paraId="5C9A8C27" w14:textId="6322C697" w:rsidR="00673522" w:rsidRDefault="00673522" w:rsidP="00673522">
      <w:pPr>
        <w:widowControl/>
        <w:wordWrap/>
        <w:jc w:val="left"/>
      </w:pPr>
    </w:p>
    <w:p w14:paraId="2FFFA5B0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3558AEB4" wp14:editId="2633020A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40B87" w14:textId="77777777" w:rsidR="00673522" w:rsidRDefault="00673522" w:rsidP="00673522"/>
    <w:p w14:paraId="4DBB3BE5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0DE1FA86" wp14:editId="3154A5B2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AAC4B" w14:textId="3A51BFF6" w:rsidR="00673522" w:rsidRPr="00673522" w:rsidRDefault="00673522" w:rsidP="00673522">
      <w:pPr>
        <w:widowControl/>
        <w:wordWrap/>
        <w:jc w:val="left"/>
      </w:pPr>
      <w:r>
        <w:br w:type="page"/>
      </w:r>
    </w:p>
    <w:p w14:paraId="04645C8C" w14:textId="5EFF1A4A" w:rsidR="00854E72" w:rsidRPr="00B87E19" w:rsidRDefault="00673522" w:rsidP="009A0451">
      <w:pPr>
        <w:pStyle w:val="2"/>
        <w:ind w:left="720" w:right="240"/>
        <w:rPr>
          <w:b/>
          <w:i/>
          <w:strike/>
          <w:color w:val="A5A5A5" w:themeColor="accent3"/>
        </w:rPr>
      </w:pPr>
      <w:bookmarkStart w:id="43" w:name="_Toc521671169"/>
      <w:r w:rsidRPr="00B87E19">
        <w:rPr>
          <w:rFonts w:hint="eastAsia"/>
          <w:b/>
          <w:i/>
          <w:strike/>
          <w:color w:val="A5A5A5" w:themeColor="accent3"/>
        </w:rPr>
        <w:lastRenderedPageBreak/>
        <w:t>플레이 설정</w:t>
      </w:r>
      <w:r w:rsidRPr="00B87E19">
        <w:rPr>
          <w:b/>
          <w:i/>
          <w:strike/>
          <w:color w:val="A5A5A5" w:themeColor="accent3"/>
        </w:rPr>
        <w:t xml:space="preserve"> </w:t>
      </w:r>
      <w:r w:rsidRPr="00B87E19">
        <w:rPr>
          <w:rFonts w:hint="eastAsia"/>
          <w:b/>
          <w:i/>
          <w:strike/>
          <w:color w:val="A5A5A5" w:themeColor="accent3"/>
        </w:rPr>
        <w:t>U</w:t>
      </w:r>
      <w:r w:rsidRPr="00B87E19">
        <w:rPr>
          <w:b/>
          <w:i/>
          <w:strike/>
          <w:color w:val="A5A5A5" w:themeColor="accent3"/>
        </w:rPr>
        <w:t>I</w:t>
      </w:r>
      <w:r w:rsidR="00B87E19">
        <w:rPr>
          <w:b/>
          <w:i/>
          <w:strike/>
          <w:color w:val="A5A5A5" w:themeColor="accent3"/>
        </w:rPr>
        <w:t>(</w:t>
      </w:r>
      <w:r w:rsidR="00B87E19">
        <w:rPr>
          <w:rFonts w:hint="eastAsia"/>
          <w:b/>
          <w:i/>
          <w:strike/>
          <w:color w:val="A5A5A5" w:themeColor="accent3"/>
        </w:rPr>
        <w:t>구</w:t>
      </w:r>
      <w:r w:rsidR="00B87E19">
        <w:rPr>
          <w:b/>
          <w:i/>
          <w:strike/>
          <w:color w:val="A5A5A5" w:themeColor="accent3"/>
        </w:rPr>
        <w:t>)</w:t>
      </w:r>
      <w:bookmarkEnd w:id="43"/>
    </w:p>
    <w:p w14:paraId="03337EFE" w14:textId="77777777" w:rsidR="00854E72" w:rsidRPr="00C947F3" w:rsidRDefault="00854E72" w:rsidP="00854E72">
      <w:pPr>
        <w:pStyle w:val="2"/>
        <w:numPr>
          <w:ilvl w:val="0"/>
          <w:numId w:val="0"/>
        </w:numPr>
        <w:ind w:left="720" w:right="240"/>
      </w:pPr>
    </w:p>
    <w:p w14:paraId="699B8181" w14:textId="77777777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 xml:space="preserve">UI </w:t>
      </w:r>
      <w:proofErr w:type="spellStart"/>
      <w:r w:rsidRPr="00B87E19">
        <w:rPr>
          <w:rFonts w:hint="eastAsia"/>
          <w:color w:val="A5A5A5" w:themeColor="accent3"/>
        </w:rPr>
        <w:t>예시안</w:t>
      </w:r>
      <w:proofErr w:type="spellEnd"/>
    </w:p>
    <w:p w14:paraId="0DC42AA7" w14:textId="77777777" w:rsidR="00854E72" w:rsidRPr="00673522" w:rsidRDefault="00854E72" w:rsidP="00854E72"/>
    <w:p w14:paraId="39A50BA8" w14:textId="77777777" w:rsidR="00854E72" w:rsidRDefault="00854E72" w:rsidP="00854E72">
      <w:r>
        <w:rPr>
          <w:noProof/>
        </w:rPr>
        <w:drawing>
          <wp:inline distT="0" distB="0" distL="0" distR="0" wp14:anchorId="1D9D0F94" wp14:editId="2D6B590A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CEE59" w14:textId="77777777" w:rsidR="00854E72" w:rsidRDefault="00854E72" w:rsidP="00854E72"/>
    <w:p w14:paraId="6A10764A" w14:textId="77777777" w:rsidR="00854E72" w:rsidRPr="00673522" w:rsidRDefault="00854E72" w:rsidP="00854E72">
      <w:pPr>
        <w:widowControl/>
        <w:wordWrap/>
        <w:jc w:val="left"/>
      </w:pPr>
      <w:r>
        <w:br w:type="page"/>
      </w:r>
    </w:p>
    <w:p w14:paraId="1496EA4C" w14:textId="20939DA6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4397EC" wp14:editId="5E27F08E">
            <wp:simplePos x="0" y="0"/>
            <wp:positionH relativeFrom="margin">
              <wp:posOffset>192278</wp:posOffset>
            </wp:positionH>
            <wp:positionV relativeFrom="margin">
              <wp:posOffset>471678</wp:posOffset>
            </wp:positionV>
            <wp:extent cx="5763260" cy="2958465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0FB3">
        <w:t xml:space="preserve"> </w:t>
      </w: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>UI</w:t>
      </w:r>
      <w:r w:rsidR="008E6848" w:rsidRPr="00B87E19">
        <w:rPr>
          <w:color w:val="A5A5A5" w:themeColor="accent3"/>
        </w:rPr>
        <w:t>/</w:t>
      </w:r>
      <w:r w:rsidRPr="00B87E19">
        <w:rPr>
          <w:rFonts w:hint="eastAsia"/>
          <w:color w:val="A5A5A5" w:themeColor="accent3"/>
        </w:rPr>
        <w:t>동작 설명</w:t>
      </w:r>
    </w:p>
    <w:p w14:paraId="7CA73149" w14:textId="3CD3E4B6" w:rsidR="00854E72" w:rsidRPr="00673522" w:rsidRDefault="00854E72" w:rsidP="00854E72"/>
    <w:p w14:paraId="351AA8E5" w14:textId="77777777" w:rsidR="00854E72" w:rsidRPr="008E6848" w:rsidRDefault="00854E72" w:rsidP="00854E72">
      <w:pPr>
        <w:pStyle w:val="4"/>
        <w:ind w:leftChars="14" w:left="432" w:hangingChars="166" w:hanging="398"/>
        <w:rPr>
          <w:color w:val="A5A5A5" w:themeColor="accent3"/>
        </w:rPr>
      </w:pPr>
    </w:p>
    <w:p w14:paraId="5ACE17E8" w14:textId="1FEA46CE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4384" behindDoc="0" locked="0" layoutInCell="1" allowOverlap="1" wp14:anchorId="3D445DCA" wp14:editId="34F4D829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848">
        <w:rPr>
          <w:rFonts w:hint="eastAsia"/>
          <w:color w:val="A5A5A5" w:themeColor="accent3"/>
        </w:rPr>
        <w:t>#1</w:t>
      </w:r>
    </w:p>
    <w:p w14:paraId="2F77FA65" w14:textId="27F9DD2E" w:rsidR="00854E72" w:rsidRPr="008E6848" w:rsidRDefault="00A6279C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7456" behindDoc="0" locked="0" layoutInCell="1" allowOverlap="1" wp14:anchorId="061C61C4" wp14:editId="6177541A">
            <wp:simplePos x="0" y="0"/>
            <wp:positionH relativeFrom="margin">
              <wp:posOffset>4615180</wp:posOffset>
            </wp:positionH>
            <wp:positionV relativeFrom="margin">
              <wp:posOffset>4472940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E72" w:rsidRPr="008E6848">
        <w:rPr>
          <w:rFonts w:hint="eastAsia"/>
          <w:color w:val="A5A5A5" w:themeColor="accent3"/>
          <w:sz w:val="20"/>
          <w:szCs w:val="20"/>
        </w:rPr>
        <w:t>캐릭터모델이 자전하며 여러 각도로 볼 수 있게 한다.</w:t>
      </w:r>
    </w:p>
    <w:p w14:paraId="28CDC9BD" w14:textId="3B2159B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#2-</w:t>
      </w:r>
      <w:r w:rsidRPr="008E6848">
        <w:rPr>
          <w:color w:val="A5A5A5" w:themeColor="accent3"/>
          <w:sz w:val="20"/>
          <w:szCs w:val="20"/>
        </w:rPr>
        <w:t>1,</w:t>
      </w:r>
      <w:r w:rsidRPr="008E6848">
        <w:rPr>
          <w:rFonts w:hint="eastAsia"/>
          <w:color w:val="A5A5A5" w:themeColor="accent3"/>
          <w:sz w:val="20"/>
          <w:szCs w:val="20"/>
        </w:rPr>
        <w:t xml:space="preserve"> </w:t>
      </w:r>
      <w:r w:rsidRPr="008E6848">
        <w:rPr>
          <w:color w:val="A5A5A5" w:themeColor="accent3"/>
          <w:sz w:val="20"/>
          <w:szCs w:val="20"/>
        </w:rPr>
        <w:t>#2-2</w:t>
      </w:r>
      <w:r w:rsidRPr="008E6848">
        <w:rPr>
          <w:rFonts w:hint="eastAsia"/>
          <w:color w:val="A5A5A5" w:themeColor="accent3"/>
          <w:sz w:val="20"/>
          <w:szCs w:val="20"/>
        </w:rPr>
        <w:t xml:space="preserve">로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이동 하도록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한다.</w:t>
      </w:r>
    </w:p>
    <w:p w14:paraId="79C1115A" w14:textId="64D509C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2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B346A" wp14:editId="4126AC30">
                <wp:simplePos x="0" y="0"/>
                <wp:positionH relativeFrom="page">
                  <wp:align>right</wp:align>
                </wp:positionH>
                <wp:positionV relativeFrom="paragraph">
                  <wp:posOffset>216408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EA6F" w14:textId="77777777" w:rsidR="00FC7942" w:rsidRPr="00803714" w:rsidRDefault="00FC7942" w:rsidP="00854E72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형광색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B34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17.05pt;width:178.9pt;height:.05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" stroked="f">
                <v:textbox style="mso-fit-shape-to-text:t" inset="0,0,0,0">
                  <w:txbxContent>
                    <w:p w14:paraId="5EC9EA6F" w14:textId="77777777" w:rsidR="00FC7942" w:rsidRPr="00803714" w:rsidRDefault="00FC7942" w:rsidP="00854E72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</w:t>
                      </w:r>
                      <w:proofErr w:type="spellStart"/>
                      <w:r>
                        <w:rPr>
                          <w:rFonts w:hint="eastAsia"/>
                        </w:rPr>
                        <w:t>형광색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8E6848">
        <w:rPr>
          <w:rFonts w:hint="eastAsia"/>
          <w:color w:val="A5A5A5" w:themeColor="accent3"/>
          <w:sz w:val="20"/>
          <w:szCs w:val="20"/>
        </w:rPr>
        <w:t xml:space="preserve">게임 플레이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씬으로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넘어 갈 수 있다.</w:t>
      </w:r>
      <w:r w:rsidRPr="008E6848">
        <w:rPr>
          <w:color w:val="A5A5A5" w:themeColor="accent3"/>
          <w:sz w:val="20"/>
          <w:szCs w:val="20"/>
        </w:rPr>
        <w:t xml:space="preserve"> </w:t>
      </w:r>
    </w:p>
    <w:p w14:paraId="7EC3A4A6" w14:textId="5F110145" w:rsidR="00854E72" w:rsidRPr="008E6848" w:rsidRDefault="00854E72" w:rsidP="00854E72">
      <w:pPr>
        <w:rPr>
          <w:color w:val="A5A5A5" w:themeColor="accent3"/>
        </w:rPr>
      </w:pPr>
    </w:p>
    <w:p w14:paraId="3290775B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 xml:space="preserve"> #</w:t>
      </w:r>
      <w:r w:rsidRPr="008E6848">
        <w:rPr>
          <w:color w:val="A5A5A5" w:themeColor="accent3"/>
        </w:rPr>
        <w:t>2-1</w:t>
      </w:r>
    </w:p>
    <w:p w14:paraId="6B3FAC0E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1.   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스테이지 정보를 볼 수 있는 영역 스크립트로 스토리가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써내려져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간다.</w:t>
      </w:r>
    </w:p>
    <w:p w14:paraId="04B898AA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2</w:t>
      </w:r>
      <w:r w:rsidRPr="008E6848">
        <w:rPr>
          <w:color w:val="A5A5A5" w:themeColor="accent3"/>
          <w:sz w:val="20"/>
          <w:szCs w:val="20"/>
        </w:rPr>
        <w:t>.</w:t>
      </w:r>
      <w:proofErr w:type="gramStart"/>
      <w:r w:rsidRPr="008E6848">
        <w:rPr>
          <w:color w:val="A5A5A5" w:themeColor="accent3"/>
          <w:sz w:val="20"/>
          <w:szCs w:val="20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좌측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창은 활성/</w:t>
      </w:r>
      <w:r w:rsidRPr="008E6848">
        <w:rPr>
          <w:color w:val="A5A5A5" w:themeColor="accent3"/>
          <w:sz w:val="20"/>
          <w:szCs w:val="20"/>
        </w:rPr>
        <w:t xml:space="preserve"> </w:t>
      </w:r>
      <w:r w:rsidRPr="008E6848">
        <w:rPr>
          <w:rFonts w:hint="eastAsia"/>
          <w:color w:val="A5A5A5" w:themeColor="accent3"/>
          <w:sz w:val="20"/>
          <w:szCs w:val="20"/>
        </w:rPr>
        <w:t>비활성으로 체크되며, 등장 유닛과 보스의 외관이 등장하고, 외관들은 시계방향으로 자전하며 전체적인 형태를 보인다.</w:t>
      </w:r>
    </w:p>
    <w:p w14:paraId="38C563BC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으로 돌아갈 수 있다. </w:t>
      </w:r>
    </w:p>
    <w:p w14:paraId="0790030F" w14:textId="77777777" w:rsidR="00854E72" w:rsidRPr="008E6848" w:rsidRDefault="00854E72" w:rsidP="00854E72">
      <w:pPr>
        <w:rPr>
          <w:color w:val="A5A5A5" w:themeColor="accent3"/>
        </w:rPr>
      </w:pPr>
    </w:p>
    <w:p w14:paraId="3AD20F2C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>#2-2</w:t>
      </w:r>
    </w:p>
    <w:p w14:paraId="279CD1B8" w14:textId="54F852A3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>.</w:t>
      </w:r>
      <w:proofErr w:type="gramStart"/>
      <w:r w:rsidRPr="008E6848">
        <w:rPr>
          <w:color w:val="A5A5A5" w:themeColor="accent3"/>
          <w:sz w:val="18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속성을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바꿀 수 있다.</w:t>
      </w:r>
    </w:p>
    <w:p w14:paraId="4626454D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2.   </w:t>
      </w:r>
      <w:r w:rsidRPr="008E6848">
        <w:rPr>
          <w:rFonts w:hint="eastAsia"/>
          <w:color w:val="A5A5A5" w:themeColor="accent3"/>
          <w:sz w:val="20"/>
          <w:szCs w:val="20"/>
        </w:rPr>
        <w:t>속성을 선택할 수 있으며, 선택 시</w:t>
      </w:r>
      <w:r w:rsidRPr="008E6848">
        <w:rPr>
          <w:color w:val="A5A5A5" w:themeColor="accent3"/>
          <w:sz w:val="20"/>
          <w:szCs w:val="20"/>
        </w:rPr>
        <w:t xml:space="preserve">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의 비어 있는 칸에 저장,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그려진다..</w:t>
      </w:r>
      <w:proofErr w:type="gramEnd"/>
    </w:p>
    <w:p w14:paraId="453D836C" w14:textId="27397A1A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>의 칸이 전부 차 있는 경우 변경되는 애니메이션을 취한다.</w:t>
      </w:r>
      <w:r w:rsidR="007717AD" w:rsidRPr="008E6848">
        <w:rPr>
          <w:color w:val="A5A5A5" w:themeColor="accent3"/>
          <w:sz w:val="20"/>
          <w:szCs w:val="20"/>
        </w:rPr>
        <w:tab/>
      </w:r>
    </w:p>
    <w:p w14:paraId="63E7A804" w14:textId="204CD5C7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595" w:hanging="476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4.   </w:t>
      </w:r>
      <w:r w:rsidR="00854E72" w:rsidRPr="008E6848">
        <w:rPr>
          <w:color w:val="A5A5A5" w:themeColor="accent3"/>
          <w:sz w:val="20"/>
          <w:szCs w:val="20"/>
        </w:rPr>
        <w:t>#3</w:t>
      </w:r>
      <w:r w:rsidR="00854E72" w:rsidRPr="008E6848">
        <w:rPr>
          <w:rFonts w:hint="eastAsia"/>
          <w:color w:val="A5A5A5" w:themeColor="accent3"/>
          <w:sz w:val="20"/>
          <w:szCs w:val="20"/>
        </w:rPr>
        <w:t>의 경우 #2-2상태에서 1초이상 동작하지 않거나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버튼으로 </w:t>
      </w:r>
      <w:proofErr w:type="gramStart"/>
      <w:r w:rsidR="00854E72" w:rsidRPr="008E6848">
        <w:rPr>
          <w:rFonts w:hint="eastAsia"/>
          <w:color w:val="A5A5A5" w:themeColor="accent3"/>
          <w:sz w:val="20"/>
          <w:szCs w:val="20"/>
        </w:rPr>
        <w:t>활성화 시킬</w:t>
      </w:r>
      <w:proofErr w:type="gramEnd"/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 수 있다.</w:t>
      </w:r>
    </w:p>
    <w:p w14:paraId="49257CDE" w14:textId="3CEF0FAA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5. </w:t>
      </w:r>
      <w:r w:rsidRPr="008E6848">
        <w:rPr>
          <w:color w:val="A5A5A5" w:themeColor="accent3"/>
          <w:sz w:val="20"/>
          <w:szCs w:val="20"/>
        </w:rPr>
        <w:tab/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>#1로 돌아갈 수 있다.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</w:p>
    <w:p w14:paraId="3E341B34" w14:textId="0D07BED3" w:rsidR="00854E72" w:rsidRPr="008E6848" w:rsidRDefault="00854E72" w:rsidP="00854E72">
      <w:pPr>
        <w:rPr>
          <w:color w:val="A5A5A5" w:themeColor="accent3"/>
        </w:rPr>
      </w:pPr>
    </w:p>
    <w:p w14:paraId="70046976" w14:textId="7D6617E4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lastRenderedPageBreak/>
        <w:t>#3</w:t>
      </w:r>
      <w:r w:rsidRPr="008E6848">
        <w:rPr>
          <w:color w:val="A5A5A5" w:themeColor="accent3"/>
        </w:rPr>
        <w:t xml:space="preserve"> </w:t>
      </w:r>
    </w:p>
    <w:p w14:paraId="744ED052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 xml:space="preserve">.   </w:t>
      </w:r>
      <w:r w:rsidRPr="008E6848">
        <w:rPr>
          <w:rFonts w:hint="eastAsia"/>
          <w:color w:val="A5A5A5" w:themeColor="accent3"/>
          <w:sz w:val="18"/>
        </w:rPr>
        <w:t>해당 속성 마법의 종류와 문양, 그리는 형태를 볼 수 있다.</w:t>
      </w:r>
    </w:p>
    <w:p w14:paraId="0E9ACEC1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2.   </w:t>
      </w:r>
      <w:r w:rsidRPr="008E6848">
        <w:rPr>
          <w:rFonts w:hint="eastAsia"/>
          <w:color w:val="A5A5A5" w:themeColor="accent3"/>
          <w:sz w:val="18"/>
        </w:rPr>
        <w:t xml:space="preserve">마법을 </w:t>
      </w:r>
      <w:proofErr w:type="gramStart"/>
      <w:r w:rsidRPr="008E6848">
        <w:rPr>
          <w:rFonts w:hint="eastAsia"/>
          <w:color w:val="A5A5A5" w:themeColor="accent3"/>
          <w:sz w:val="18"/>
        </w:rPr>
        <w:t>확인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있으며, 이전 상태로 돌아갈 수 있다.</w:t>
      </w:r>
    </w:p>
    <w:p w14:paraId="63FA8A6B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3.   </w:t>
      </w:r>
      <w:r w:rsidRPr="008E6848">
        <w:rPr>
          <w:rFonts w:hint="eastAsia"/>
          <w:color w:val="A5A5A5" w:themeColor="accent3"/>
          <w:sz w:val="18"/>
        </w:rPr>
        <w:t xml:space="preserve">#1으로 </w:t>
      </w:r>
      <w:proofErr w:type="gramStart"/>
      <w:r w:rsidRPr="008E6848">
        <w:rPr>
          <w:rFonts w:hint="eastAsia"/>
          <w:color w:val="A5A5A5" w:themeColor="accent3"/>
          <w:sz w:val="18"/>
        </w:rPr>
        <w:t>이동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있다. </w:t>
      </w:r>
    </w:p>
    <w:p w14:paraId="69042D92" w14:textId="5C312321" w:rsidR="00854E72" w:rsidRDefault="00854E72" w:rsidP="00854E72"/>
    <w:p w14:paraId="422544E9" w14:textId="0D190046" w:rsidR="00C27EC7" w:rsidRPr="00C27EC7" w:rsidRDefault="00C27EC7" w:rsidP="00C27EC7"/>
    <w:p w14:paraId="18D54FBC" w14:textId="4A60947F" w:rsidR="00EB4238" w:rsidRDefault="00FF5853" w:rsidP="00FF5853">
      <w:pPr>
        <w:widowControl/>
        <w:wordWrap/>
        <w:jc w:val="left"/>
      </w:pPr>
      <w:r>
        <w:br w:type="page"/>
      </w:r>
    </w:p>
    <w:p w14:paraId="7ED1D1DE" w14:textId="5B7459B9" w:rsidR="008E6848" w:rsidRPr="00FF5853" w:rsidRDefault="008E6848" w:rsidP="00FF5853">
      <w:pPr>
        <w:pStyle w:val="2"/>
        <w:rPr>
          <w:b/>
          <w:i/>
        </w:rPr>
      </w:pPr>
      <w:bookmarkStart w:id="44" w:name="_Toc521671170"/>
      <w:r w:rsidRPr="00FF5853">
        <w:rPr>
          <w:rFonts w:hint="eastAsia"/>
          <w:b/>
          <w:i/>
        </w:rPr>
        <w:lastRenderedPageBreak/>
        <w:t xml:space="preserve">플레이 설정 </w:t>
      </w:r>
      <w:r w:rsidRPr="00FF5853">
        <w:rPr>
          <w:b/>
          <w:i/>
        </w:rPr>
        <w:t>UI</w:t>
      </w:r>
      <w:r w:rsidR="00FF5853" w:rsidRPr="00FF5853">
        <w:rPr>
          <w:b/>
          <w:i/>
        </w:rPr>
        <w:t xml:space="preserve"> </w:t>
      </w:r>
      <w:r w:rsidRPr="00FF5853">
        <w:rPr>
          <w:rFonts w:hint="eastAsia"/>
          <w:b/>
          <w:i/>
        </w:rPr>
        <w:t>(r</w:t>
      </w:r>
      <w:r w:rsidRPr="00FF5853">
        <w:rPr>
          <w:b/>
          <w:i/>
        </w:rPr>
        <w:t>e)</w:t>
      </w:r>
      <w:bookmarkEnd w:id="44"/>
    </w:p>
    <w:p w14:paraId="0D6D63D5" w14:textId="77777777" w:rsidR="008E6848" w:rsidRPr="008E6848" w:rsidRDefault="008E6848" w:rsidP="008E6848"/>
    <w:p w14:paraId="32FEAEAA" w14:textId="4150678F" w:rsidR="002E653C" w:rsidRDefault="00FF5853" w:rsidP="00504DB5">
      <w:pPr>
        <w:jc w:val="center"/>
      </w:pPr>
      <w:r w:rsidRPr="00FF5853">
        <w:rPr>
          <w:noProof/>
        </w:rPr>
        <w:drawing>
          <wp:inline distT="0" distB="0" distL="0" distR="0" wp14:anchorId="082FCE2A" wp14:editId="2D04D915">
            <wp:extent cx="5921634" cy="3784792"/>
            <wp:effectExtent l="0" t="0" r="3175" b="6350"/>
            <wp:docPr id="5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D4CCEAD3-A031-405B-86D4-11F6F14E9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D4CCEAD3-A031-405B-86D4-11F6F14E9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634" cy="37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C9BA" w14:textId="7D0EA37A" w:rsidR="005225C7" w:rsidRPr="00D07F5A" w:rsidRDefault="005225C7" w:rsidP="005225C7">
      <w:pPr>
        <w:pStyle w:val="a3"/>
        <w:numPr>
          <w:ilvl w:val="0"/>
          <w:numId w:val="17"/>
        </w:numPr>
        <w:ind w:leftChars="0"/>
      </w:pPr>
      <w:proofErr w:type="gramStart"/>
      <w:r w:rsidRPr="00444268">
        <w:rPr>
          <w:rFonts w:hint="eastAsia"/>
          <w:sz w:val="22"/>
        </w:rPr>
        <w:t>활성화 된</w:t>
      </w:r>
      <w:proofErr w:type="gramEnd"/>
      <w:r w:rsidRPr="00444268">
        <w:rPr>
          <w:rFonts w:hint="eastAsia"/>
          <w:sz w:val="22"/>
        </w:rPr>
        <w:t xml:space="preserve"> 창</w:t>
      </w:r>
      <w:r w:rsidR="00D90527">
        <w:rPr>
          <w:rFonts w:hint="eastAsia"/>
          <w:sz w:val="22"/>
        </w:rPr>
        <w:t xml:space="preserve">에서 </w:t>
      </w:r>
      <w:r w:rsidR="00D90527">
        <w:rPr>
          <w:sz w:val="22"/>
        </w:rPr>
        <w:t>B</w:t>
      </w:r>
      <w:r w:rsidR="00D90527">
        <w:rPr>
          <w:rFonts w:hint="eastAsia"/>
          <w:sz w:val="22"/>
        </w:rPr>
        <w:t>버튼을 누르면</w:t>
      </w:r>
      <w:r w:rsidR="00444268" w:rsidRPr="00444268">
        <w:rPr>
          <w:sz w:val="22"/>
        </w:rPr>
        <w:t xml:space="preserve"> </w:t>
      </w:r>
      <w:r w:rsidR="00444268" w:rsidRPr="00444268">
        <w:rPr>
          <w:rFonts w:hint="eastAsia"/>
          <w:sz w:val="22"/>
        </w:rPr>
        <w:t xml:space="preserve">기존 위치에서 플레이어 앞으로 </w:t>
      </w:r>
      <w:r w:rsidR="00D90527">
        <w:rPr>
          <w:rFonts w:hint="eastAsia"/>
          <w:sz w:val="22"/>
        </w:rPr>
        <w:t>끌어</w:t>
      </w:r>
      <w:r w:rsidR="00444268" w:rsidRPr="00444268">
        <w:rPr>
          <w:rFonts w:hint="eastAsia"/>
          <w:sz w:val="22"/>
        </w:rPr>
        <w:t xml:space="preserve">와 </w:t>
      </w:r>
      <w:r w:rsidR="00FA7094">
        <w:rPr>
          <w:rFonts w:hint="eastAsia"/>
          <w:sz w:val="22"/>
        </w:rPr>
        <w:t>스킬을 등록하거나 상태를 바꿀 수 있다.</w:t>
      </w:r>
    </w:p>
    <w:p w14:paraId="35A27D93" w14:textId="36275C30" w:rsidR="00D07F5A" w:rsidRPr="00D07F5A" w:rsidRDefault="00D07F5A" w:rsidP="005225C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07F5A">
        <w:rPr>
          <w:rFonts w:hint="eastAsia"/>
          <w:sz w:val="22"/>
        </w:rPr>
        <w:t>A버튼: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원 위치 이동,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다음 창으로 이동 가능</w:t>
      </w:r>
    </w:p>
    <w:p w14:paraId="4E9A71B0" w14:textId="77777777" w:rsidR="00444268" w:rsidRPr="006017CF" w:rsidRDefault="00444268" w:rsidP="00444268">
      <w:pPr>
        <w:pStyle w:val="a3"/>
        <w:ind w:leftChars="0" w:left="1560"/>
      </w:pPr>
    </w:p>
    <w:p w14:paraId="50117BD2" w14:textId="7299636E" w:rsidR="00FF5853" w:rsidRDefault="002E653C" w:rsidP="002E653C">
      <w:pPr>
        <w:pStyle w:val="3"/>
      </w:pPr>
      <w:r>
        <w:rPr>
          <w:rFonts w:hint="eastAsia"/>
        </w:rPr>
        <w:t>조작법</w:t>
      </w:r>
    </w:p>
    <w:p w14:paraId="66CBB136" w14:textId="3CB75445" w:rsidR="002E653C" w:rsidRDefault="002E653C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컨트롤러 이미지</w:t>
      </w:r>
      <w:r w:rsidR="00DF2C01">
        <w:rPr>
          <w:rFonts w:hint="eastAsia"/>
          <w:sz w:val="18"/>
        </w:rPr>
        <w:t>로</w:t>
      </w:r>
      <w:r>
        <w:rPr>
          <w:rFonts w:hint="eastAsia"/>
          <w:sz w:val="18"/>
        </w:rPr>
        <w:t xml:space="preserve"> </w:t>
      </w:r>
      <w:r w:rsidR="00DF2C01">
        <w:rPr>
          <w:rFonts w:hint="eastAsia"/>
          <w:sz w:val="18"/>
        </w:rPr>
        <w:t>U</w:t>
      </w:r>
      <w:r w:rsidR="00DF2C01">
        <w:rPr>
          <w:sz w:val="18"/>
        </w:rPr>
        <w:t>I</w:t>
      </w:r>
      <w:r w:rsidR="00DF2C01">
        <w:rPr>
          <w:rFonts w:hint="eastAsia"/>
          <w:sz w:val="18"/>
        </w:rPr>
        <w:t>조작 방법을 보여준다.</w:t>
      </w:r>
    </w:p>
    <w:p w14:paraId="38F1D3E7" w14:textId="03179331" w:rsidR="002E653C" w:rsidRPr="00C27EC7" w:rsidRDefault="00B81A87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>2</w:t>
      </w:r>
      <w:r w:rsidR="002E653C">
        <w:rPr>
          <w:sz w:val="18"/>
        </w:rPr>
        <w:t xml:space="preserve">   </w:t>
      </w:r>
      <w:r w:rsidR="002E653C">
        <w:rPr>
          <w:rFonts w:hint="eastAsia"/>
          <w:sz w:val="18"/>
        </w:rPr>
        <w:t xml:space="preserve">이미지를 </w:t>
      </w:r>
      <w:r w:rsidR="00DF2C01">
        <w:rPr>
          <w:rFonts w:hint="eastAsia"/>
          <w:sz w:val="18"/>
        </w:rPr>
        <w:t>하나씩 띄우며,</w:t>
      </w:r>
      <w:r w:rsidR="00DF2C01">
        <w:rPr>
          <w:sz w:val="18"/>
        </w:rPr>
        <w:t xml:space="preserve"> </w:t>
      </w:r>
      <w:r w:rsidR="00DF2C01">
        <w:rPr>
          <w:rFonts w:hint="eastAsia"/>
          <w:sz w:val="18"/>
        </w:rPr>
        <w:t>일정 시간마다 순서대로 넘긴다.</w:t>
      </w:r>
      <w:r w:rsidR="00DF2C01">
        <w:rPr>
          <w:sz w:val="18"/>
        </w:rPr>
        <w:t xml:space="preserve"> </w:t>
      </w:r>
      <w:r w:rsidR="002E653C">
        <w:rPr>
          <w:rFonts w:hint="eastAsia"/>
          <w:sz w:val="18"/>
        </w:rPr>
        <w:t>(루프)</w:t>
      </w:r>
    </w:p>
    <w:p w14:paraId="01885904" w14:textId="7C970F73" w:rsidR="002E653C" w:rsidRPr="002E653C" w:rsidRDefault="002E653C" w:rsidP="002E653C">
      <w:r w:rsidRPr="00C27EC7">
        <w:rPr>
          <w:noProof/>
        </w:rPr>
        <w:drawing>
          <wp:inline distT="0" distB="0" distL="0" distR="0" wp14:anchorId="4A38B0ED" wp14:editId="1B84566A">
            <wp:extent cx="6184900" cy="998855"/>
            <wp:effectExtent l="0" t="0" r="6350" b="0"/>
            <wp:docPr id="5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2428DE-D0ED-4ECC-8C92-9501B2BFE9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2428DE-D0ED-4ECC-8C92-9501B2BFE9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8B4" w14:textId="77777777" w:rsidR="00B81A87" w:rsidRDefault="00B81A87" w:rsidP="00B81A87">
      <w:pPr>
        <w:pStyle w:val="3"/>
        <w:numPr>
          <w:ilvl w:val="0"/>
          <w:numId w:val="0"/>
        </w:numPr>
        <w:ind w:left="2119"/>
      </w:pPr>
    </w:p>
    <w:p w14:paraId="0C91531C" w14:textId="67041284" w:rsidR="002E653C" w:rsidRDefault="002E653C" w:rsidP="002E653C">
      <w:pPr>
        <w:pStyle w:val="3"/>
      </w:pPr>
      <w:proofErr w:type="spellStart"/>
      <w:r>
        <w:rPr>
          <w:rFonts w:hint="eastAsia"/>
        </w:rPr>
        <w:t>미니맵</w:t>
      </w:r>
      <w:proofErr w:type="spellEnd"/>
    </w:p>
    <w:p w14:paraId="08DCCAF7" w14:textId="59BF0E5C" w:rsidR="00530900" w:rsidRDefault="00B81A87" w:rsidP="00530900">
      <w:pPr>
        <w:ind w:left="1319" w:firstLine="80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다음</w:t>
      </w:r>
      <w:r w:rsidR="00A52105">
        <w:rPr>
          <w:rFonts w:hint="eastAsia"/>
          <w:sz w:val="18"/>
        </w:rPr>
        <w:t xml:space="preserve">에 진행될 스테이지를 </w:t>
      </w:r>
      <w:r w:rsidR="00A52105">
        <w:rPr>
          <w:sz w:val="18"/>
        </w:rPr>
        <w:t>TOP</w:t>
      </w:r>
      <w:r w:rsidR="00A52105">
        <w:rPr>
          <w:rFonts w:hint="eastAsia"/>
          <w:sz w:val="18"/>
        </w:rPr>
        <w:t>뷰에서 찍은 이미지를 보여준다.</w:t>
      </w:r>
    </w:p>
    <w:p w14:paraId="1196BA2A" w14:textId="77777777" w:rsidR="00530900" w:rsidRPr="00530900" w:rsidRDefault="00530900" w:rsidP="00530900">
      <w:pPr>
        <w:ind w:left="1319" w:firstLine="800"/>
      </w:pPr>
    </w:p>
    <w:p w14:paraId="7211CD1A" w14:textId="4BF7B0D1" w:rsidR="002E653C" w:rsidRDefault="002E653C" w:rsidP="002E653C">
      <w:pPr>
        <w:pStyle w:val="3"/>
      </w:pPr>
      <w:r>
        <w:rPr>
          <w:rFonts w:hint="eastAsia"/>
        </w:rPr>
        <w:t>스테이지 시나리오</w:t>
      </w:r>
    </w:p>
    <w:p w14:paraId="7847135F" w14:textId="76E2D7DF" w:rsidR="00530900" w:rsidRPr="00530900" w:rsidRDefault="00530900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>다음에 진행될 스테이지의 에피소드를 간략하게 정리해 둔다.</w:t>
      </w:r>
    </w:p>
    <w:p w14:paraId="2F62A864" w14:textId="77777777" w:rsidR="00530900" w:rsidRPr="00530900" w:rsidRDefault="00530900" w:rsidP="00530900">
      <w:pPr>
        <w:pStyle w:val="a3"/>
        <w:ind w:leftChars="0" w:left="2599"/>
      </w:pPr>
    </w:p>
    <w:p w14:paraId="0890E381" w14:textId="0155C8FE" w:rsidR="002E653C" w:rsidRDefault="002E653C" w:rsidP="002E653C">
      <w:pPr>
        <w:pStyle w:val="3"/>
      </w:pPr>
      <w:r>
        <w:rPr>
          <w:rFonts w:hint="eastAsia"/>
        </w:rPr>
        <w:lastRenderedPageBreak/>
        <w:t>보스와 기타 몬스터 모델</w:t>
      </w:r>
    </w:p>
    <w:p w14:paraId="1E3399BA" w14:textId="77777777" w:rsidR="003A05A1" w:rsidRDefault="003A05A1" w:rsidP="003A05A1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 xml:space="preserve">다음에 진행될 스테이지의 </w:t>
      </w:r>
      <w:r>
        <w:rPr>
          <w:rFonts w:hint="eastAsia"/>
          <w:sz w:val="18"/>
        </w:rPr>
        <w:t xml:space="preserve">보스와 기타 </w:t>
      </w:r>
      <w:proofErr w:type="spellStart"/>
      <w:r>
        <w:rPr>
          <w:rFonts w:hint="eastAsia"/>
          <w:sz w:val="18"/>
        </w:rPr>
        <w:t>몬스터들의</w:t>
      </w:r>
      <w:proofErr w:type="spellEnd"/>
      <w:r>
        <w:rPr>
          <w:rFonts w:hint="eastAsia"/>
          <w:sz w:val="18"/>
        </w:rPr>
        <w:t xml:space="preserve"> 모델을 보여준다.</w:t>
      </w:r>
    </w:p>
    <w:p w14:paraId="4FC5D242" w14:textId="24ADD16C" w:rsidR="00530900" w:rsidRDefault="003A05A1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모델은 </w:t>
      </w:r>
      <w:r w:rsidR="003F6316">
        <w:rPr>
          <w:rFonts w:hint="eastAsia"/>
          <w:sz w:val="18"/>
        </w:rPr>
        <w:t>z축</w:t>
      </w:r>
      <w:r w:rsidR="003F6316">
        <w:rPr>
          <w:sz w:val="18"/>
        </w:rPr>
        <w:t>(</w:t>
      </w:r>
      <w:r w:rsidR="003F6316">
        <w:rPr>
          <w:rFonts w:hint="eastAsia"/>
          <w:sz w:val="18"/>
        </w:rPr>
        <w:t>수직선</w:t>
      </w:r>
      <w:r w:rsidR="003F6316">
        <w:rPr>
          <w:sz w:val="18"/>
        </w:rPr>
        <w:t xml:space="preserve">) </w:t>
      </w:r>
      <w:r w:rsidR="003F6316">
        <w:rPr>
          <w:rFonts w:hint="eastAsia"/>
          <w:sz w:val="18"/>
        </w:rPr>
        <w:t>기준으로 회전하고 있다</w:t>
      </w:r>
      <w:r w:rsidR="00E45BAF">
        <w:rPr>
          <w:rFonts w:hint="eastAsia"/>
          <w:sz w:val="18"/>
        </w:rPr>
        <w:t>.</w:t>
      </w:r>
    </w:p>
    <w:p w14:paraId="144B37F1" w14:textId="77777777" w:rsidR="00E45BAF" w:rsidRPr="003F6316" w:rsidRDefault="00E45BAF" w:rsidP="00E45BAF">
      <w:pPr>
        <w:pStyle w:val="a3"/>
        <w:ind w:leftChars="0" w:left="2599"/>
        <w:rPr>
          <w:sz w:val="18"/>
        </w:rPr>
      </w:pPr>
    </w:p>
    <w:p w14:paraId="2ADF62DB" w14:textId="6AB7953E" w:rsidR="002E653C" w:rsidRDefault="002E653C" w:rsidP="002E653C">
      <w:pPr>
        <w:pStyle w:val="3"/>
      </w:pPr>
      <w:r>
        <w:rPr>
          <w:rFonts w:hint="eastAsia"/>
        </w:rPr>
        <w:t>속성 선택</w:t>
      </w:r>
    </w:p>
    <w:p w14:paraId="08EB43FC" w14:textId="21094D02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각 속성들의 포인터 이미지를 하나씩 보여준다.</w:t>
      </w:r>
    </w:p>
    <w:p w14:paraId="7CDBF933" w14:textId="48A245BC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현재 가지고 있는 속성의 이미지만 볼 수 있다.</w:t>
      </w:r>
    </w:p>
    <w:p w14:paraId="145A247A" w14:textId="6BA48A8B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이미지를 차례로 넘길 수 있다.</w:t>
      </w:r>
    </w:p>
    <w:p w14:paraId="2263F042" w14:textId="65E95993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루프가 불가능 하며 이전 이미지를 보려면 반대로 넘겨야 한다.</w:t>
      </w:r>
    </w:p>
    <w:p w14:paraId="441E471A" w14:textId="48B9C99B" w:rsidR="00E45BAF" w:rsidRDefault="007B1C20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B버튼을 누르면 현재 보여지는 속성의 포인터가 착용 속성 표시창의</w:t>
      </w:r>
      <w:r>
        <w:rPr>
          <w:sz w:val="18"/>
        </w:rPr>
        <w:t xml:space="preserve"> </w:t>
      </w:r>
      <w:r>
        <w:rPr>
          <w:rFonts w:hint="eastAsia"/>
          <w:sz w:val="18"/>
        </w:rPr>
        <w:t>속성 장착 란에 등록이 된다.</w:t>
      </w:r>
    </w:p>
    <w:p w14:paraId="1FE55014" w14:textId="3616EE14" w:rsidR="00530900" w:rsidRDefault="00E45BAF" w:rsidP="00E45BAF">
      <w:pPr>
        <w:jc w:val="center"/>
      </w:pPr>
      <w:r w:rsidRPr="00E45BAF">
        <w:rPr>
          <w:noProof/>
        </w:rPr>
        <w:drawing>
          <wp:inline distT="0" distB="0" distL="0" distR="0" wp14:anchorId="5FEB84E5" wp14:editId="39211AFA">
            <wp:extent cx="5509260" cy="1584902"/>
            <wp:effectExtent l="0" t="0" r="0" b="0"/>
            <wp:docPr id="5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F86E883-B40B-495D-9AA3-4CF9D2483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F86E883-B40B-495D-9AA3-4CF9D2483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1334" cy="15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56C0" w14:textId="77777777" w:rsidR="00E45BAF" w:rsidRPr="00E45BAF" w:rsidRDefault="00E45BAF" w:rsidP="00530900"/>
    <w:p w14:paraId="7FFE4EE0" w14:textId="6F0D8183" w:rsidR="002E653C" w:rsidRDefault="002E653C" w:rsidP="002E653C">
      <w:pPr>
        <w:pStyle w:val="3"/>
      </w:pPr>
      <w:r>
        <w:rPr>
          <w:rFonts w:hint="eastAsia"/>
        </w:rPr>
        <w:t>착용 속성 표시</w:t>
      </w:r>
    </w:p>
    <w:p w14:paraId="3644892F" w14:textId="784A07DF" w:rsidR="0048420D" w:rsidRDefault="0048420D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등록한 속성들</w:t>
      </w:r>
      <w:r w:rsidR="00772934">
        <w:rPr>
          <w:rFonts w:hint="eastAsia"/>
          <w:sz w:val="18"/>
        </w:rPr>
        <w:t>이 차례로 이곳에 등록된다.</w:t>
      </w:r>
    </w:p>
    <w:p w14:paraId="4B1CF025" w14:textId="3AAB4B38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같은 속성을 선택할 경우 아무 변화가 없다.</w:t>
      </w:r>
    </w:p>
    <w:p w14:paraId="58716B46" w14:textId="5FC3775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sz w:val="18"/>
        </w:rPr>
        <w:t xml:space="preserve">#1 </w:t>
      </w:r>
      <w:r>
        <w:rPr>
          <w:rFonts w:hint="eastAsia"/>
          <w:sz w:val="18"/>
        </w:rPr>
        <w:t>속성 선택 창에서 다른 속성을 등록할 경우 세 포인터 중 가장 초기에 등록된 속성의 이미지가 바뀐다.</w:t>
      </w:r>
    </w:p>
    <w:p w14:paraId="68C61EF8" w14:textId="1605E5F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 xml:space="preserve">최대 </w:t>
      </w:r>
      <w:r>
        <w:rPr>
          <w:sz w:val="18"/>
        </w:rPr>
        <w:t>3</w:t>
      </w:r>
      <w:r>
        <w:rPr>
          <w:rFonts w:hint="eastAsia"/>
          <w:sz w:val="18"/>
        </w:rPr>
        <w:t>개까지 등록이 가능하다.</w:t>
      </w:r>
    </w:p>
    <w:p w14:paraId="7E4FA603" w14:textId="45310317" w:rsidR="0048420D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2 </w:t>
      </w:r>
      <w:r>
        <w:rPr>
          <w:rFonts w:hint="eastAsia"/>
          <w:sz w:val="18"/>
        </w:rPr>
        <w:t xml:space="preserve">현재 가지고 있는 속성들이 </w:t>
      </w:r>
      <w:proofErr w:type="spellStart"/>
      <w:r>
        <w:rPr>
          <w:rFonts w:hint="eastAsia"/>
          <w:sz w:val="18"/>
        </w:rPr>
        <w:t>오망성</w:t>
      </w:r>
      <w:proofErr w:type="spellEnd"/>
      <w:r>
        <w:rPr>
          <w:rFonts w:hint="eastAsia"/>
          <w:sz w:val="18"/>
        </w:rPr>
        <w:t xml:space="preserve"> 형태로 순서대로 표시된다.</w:t>
      </w:r>
    </w:p>
    <w:p w14:paraId="742E7B7E" w14:textId="77777777" w:rsidR="0048420D" w:rsidRPr="0048420D" w:rsidRDefault="0048420D" w:rsidP="0048420D"/>
    <w:p w14:paraId="59FD6FD1" w14:textId="7DB2EFD6" w:rsidR="00FA7094" w:rsidRDefault="0048420D" w:rsidP="0048420D">
      <w:pPr>
        <w:jc w:val="center"/>
      </w:pPr>
      <w:r w:rsidRPr="0048420D">
        <w:rPr>
          <w:noProof/>
        </w:rPr>
        <w:drawing>
          <wp:inline distT="0" distB="0" distL="0" distR="0" wp14:anchorId="3D8D1E51" wp14:editId="56C144DD">
            <wp:extent cx="2228956" cy="2514600"/>
            <wp:effectExtent l="0" t="0" r="0" b="0"/>
            <wp:docPr id="5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679D7D2-493C-4B5C-A55E-CE610E62A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679D7D2-493C-4B5C-A55E-CE610E62A4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7987" cy="25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1E80" w14:textId="67C25A14" w:rsidR="00530900" w:rsidRPr="00530900" w:rsidRDefault="00FA7094" w:rsidP="00FA7094">
      <w:pPr>
        <w:widowControl/>
        <w:wordWrap/>
        <w:jc w:val="left"/>
      </w:pPr>
      <w:r>
        <w:br w:type="page"/>
      </w:r>
    </w:p>
    <w:p w14:paraId="1EDA81F9" w14:textId="09999B9F" w:rsidR="00530900" w:rsidRDefault="002E653C" w:rsidP="00530900">
      <w:pPr>
        <w:pStyle w:val="3"/>
      </w:pPr>
      <w:r>
        <w:rPr>
          <w:rFonts w:hint="eastAsia"/>
        </w:rPr>
        <w:lastRenderedPageBreak/>
        <w:t>스킬 로직</w:t>
      </w:r>
    </w:p>
    <w:p w14:paraId="1BFADAD2" w14:textId="3CDCB904" w:rsidR="00FA7094" w:rsidRDefault="00FA7094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속성 선택 창에서 보여지고 있는 속성의 로직을 볼 수 있다.</w:t>
      </w:r>
    </w:p>
    <w:p w14:paraId="7AB2AEE2" w14:textId="2ACF85C7" w:rsidR="00FC7942" w:rsidRDefault="00FC7942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애니메이션이 들어간 </w:t>
      </w:r>
      <w:proofErr w:type="spellStart"/>
      <w:r>
        <w:rPr>
          <w:rFonts w:hint="eastAsia"/>
          <w:sz w:val="18"/>
        </w:rPr>
        <w:t>f</w:t>
      </w:r>
      <w:r>
        <w:rPr>
          <w:sz w:val="18"/>
        </w:rPr>
        <w:t>bx</w:t>
      </w:r>
      <w:proofErr w:type="spellEnd"/>
      <w:r>
        <w:rPr>
          <w:rFonts w:hint="eastAsia"/>
          <w:sz w:val="18"/>
        </w:rPr>
        <w:t>모델을 띄우며 스킬 발동에 필요한 로직</w:t>
      </w:r>
      <w:r w:rsidR="002D1D4C">
        <w:rPr>
          <w:rFonts w:hint="eastAsia"/>
          <w:sz w:val="18"/>
        </w:rPr>
        <w:t>이 그려지는 순서 확인</w:t>
      </w:r>
      <w:r w:rsidR="00384F41">
        <w:rPr>
          <w:rFonts w:hint="eastAsia"/>
          <w:sz w:val="18"/>
        </w:rPr>
        <w:t>이</w:t>
      </w:r>
      <w:r w:rsidR="002D1D4C">
        <w:rPr>
          <w:rFonts w:hint="eastAsia"/>
          <w:sz w:val="18"/>
        </w:rPr>
        <w:t xml:space="preserve"> 가능하다.</w:t>
      </w:r>
    </w:p>
    <w:p w14:paraId="6B040483" w14:textId="142E1558" w:rsidR="00384F41" w:rsidRDefault="00384F41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각 속성마다 등록된 </w:t>
      </w:r>
      <w:r>
        <w:rPr>
          <w:sz w:val="18"/>
        </w:rPr>
        <w:t>5</w:t>
      </w:r>
      <w:r>
        <w:rPr>
          <w:rFonts w:hint="eastAsia"/>
          <w:sz w:val="18"/>
        </w:rPr>
        <w:t>개 스킬의 로직 중 하나가 보여 진다.</w:t>
      </w:r>
    </w:p>
    <w:p w14:paraId="01A97CCA" w14:textId="3F3DB812" w:rsidR="00FA7094" w:rsidRPr="00285FAF" w:rsidRDefault="00384F41" w:rsidP="00285F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로직을 차례로 넘길 수 있다.</w:t>
      </w:r>
      <w:r>
        <w:rPr>
          <w:sz w:val="18"/>
        </w:rPr>
        <w:t xml:space="preserve"> (</w:t>
      </w:r>
      <w:r>
        <w:rPr>
          <w:rFonts w:hint="eastAsia"/>
          <w:sz w:val="18"/>
        </w:rPr>
        <w:t>루프 가능</w:t>
      </w:r>
      <w:r>
        <w:rPr>
          <w:sz w:val="18"/>
        </w:rPr>
        <w:t>)</w:t>
      </w:r>
    </w:p>
    <w:p w14:paraId="64F3DD0E" w14:textId="77777777" w:rsidR="00530900" w:rsidRPr="00FA7094" w:rsidRDefault="00530900" w:rsidP="00530900"/>
    <w:p w14:paraId="48BC09FC" w14:textId="34F92DB0" w:rsidR="00530900" w:rsidRPr="00530900" w:rsidRDefault="00530900" w:rsidP="00530900">
      <w:pPr>
        <w:pStyle w:val="3"/>
      </w:pPr>
      <w:r>
        <w:rPr>
          <w:rFonts w:hint="eastAsia"/>
        </w:rPr>
        <w:t>활성</w:t>
      </w:r>
      <w:r w:rsidR="00E45BAF">
        <w:rPr>
          <w:rFonts w:hint="eastAsia"/>
        </w:rPr>
        <w:t xml:space="preserve"> 상태</w:t>
      </w:r>
      <w:r>
        <w:rPr>
          <w:rFonts w:hint="eastAsia"/>
        </w:rPr>
        <w:t xml:space="preserve"> 이동 플로우</w:t>
      </w:r>
    </w:p>
    <w:p w14:paraId="367C95C0" w14:textId="47A6D431" w:rsidR="00530900" w:rsidRPr="00530900" w:rsidRDefault="006D1C77" w:rsidP="00530900">
      <w:r w:rsidRPr="006D1C77">
        <w:rPr>
          <w:noProof/>
        </w:rPr>
        <w:drawing>
          <wp:inline distT="0" distB="0" distL="0" distR="0" wp14:anchorId="66272587" wp14:editId="06D7A20F">
            <wp:extent cx="5925826" cy="3785944"/>
            <wp:effectExtent l="0" t="0" r="0" b="5080"/>
            <wp:docPr id="59" name="그림 58">
              <a:extLst xmlns:a="http://schemas.openxmlformats.org/drawingml/2006/main">
                <a:ext uri="{FF2B5EF4-FFF2-40B4-BE49-F238E27FC236}">
                  <a16:creationId xmlns:a16="http://schemas.microsoft.com/office/drawing/2014/main" id="{827F6D19-2AF2-4198-936B-38BF016A5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>
                      <a:extLst>
                        <a:ext uri="{FF2B5EF4-FFF2-40B4-BE49-F238E27FC236}">
                          <a16:creationId xmlns:a16="http://schemas.microsoft.com/office/drawing/2014/main" id="{827F6D19-2AF2-4198-936B-38BF016A5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6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C402" w14:textId="389BA60A" w:rsidR="008E6848" w:rsidRDefault="008E6848">
      <w:pPr>
        <w:widowControl/>
        <w:wordWrap/>
        <w:jc w:val="left"/>
      </w:pPr>
      <w:r>
        <w:br w:type="page"/>
      </w:r>
    </w:p>
    <w:p w14:paraId="463DA84C" w14:textId="77777777" w:rsidR="00A6279C" w:rsidRPr="00854E72" w:rsidRDefault="00A6279C" w:rsidP="00854E72"/>
    <w:p w14:paraId="7D13D2B3" w14:textId="57EBB4C9" w:rsidR="00854E72" w:rsidRDefault="00854E72" w:rsidP="00854E72">
      <w:pPr>
        <w:pStyle w:val="2"/>
        <w:ind w:left="720" w:right="240"/>
        <w:rPr>
          <w:b/>
          <w:i/>
        </w:rPr>
      </w:pPr>
      <w:bookmarkStart w:id="45" w:name="_Toc521671171"/>
      <w:r>
        <w:rPr>
          <w:rFonts w:hint="eastAsia"/>
          <w:b/>
          <w:i/>
        </w:rPr>
        <w:t>설정</w:t>
      </w:r>
      <w:bookmarkEnd w:id="45"/>
      <w:r w:rsidR="00673522">
        <w:rPr>
          <w:rFonts w:hint="eastAsia"/>
          <w:b/>
          <w:i/>
        </w:rPr>
        <w:t xml:space="preserve"> </w:t>
      </w:r>
    </w:p>
    <w:p w14:paraId="08835D76" w14:textId="77777777" w:rsidR="00854E72" w:rsidRPr="00854E72" w:rsidRDefault="00854E72" w:rsidP="00854E72"/>
    <w:p w14:paraId="593FFA36" w14:textId="0880854F" w:rsidR="00E4797F" w:rsidRDefault="00E4797F" w:rsidP="00E254F4">
      <w:pPr>
        <w:pStyle w:val="4"/>
        <w:ind w:left="1440" w:hanging="480"/>
      </w:pP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proofErr w:type="gramStart"/>
      <w:r>
        <w:rPr>
          <w:sz w:val="18"/>
          <w:szCs w:val="18"/>
        </w:rPr>
        <w:t>A,X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46" w:name="_Toc521671172"/>
            <w:r>
              <w:rPr>
                <w:rFonts w:hint="eastAsia"/>
                <w:b/>
              </w:rPr>
              <w:lastRenderedPageBreak/>
              <w:t>전투 시스템</w:t>
            </w:r>
            <w:bookmarkEnd w:id="46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Pr="002F3B2F" w:rsidRDefault="009E41B4" w:rsidP="002F3B2F">
      <w:pPr>
        <w:pStyle w:val="2"/>
        <w:rPr>
          <w:b/>
          <w:i/>
        </w:rPr>
      </w:pPr>
      <w:bookmarkStart w:id="47" w:name="_Toc521671173"/>
      <w:r w:rsidRPr="002F3B2F">
        <w:rPr>
          <w:rFonts w:hint="eastAsia"/>
          <w:b/>
          <w:i/>
        </w:rPr>
        <w:t>전투 U</w:t>
      </w:r>
      <w:r w:rsidRPr="002F3B2F">
        <w:rPr>
          <w:b/>
          <w:i/>
        </w:rPr>
        <w:t>I</w:t>
      </w:r>
      <w:bookmarkEnd w:id="47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6571AD" w:rsidRDefault="00D43424" w:rsidP="006571AD">
      <w:pPr>
        <w:pStyle w:val="4"/>
        <w:ind w:left="1440" w:hanging="480"/>
      </w:pPr>
      <w:proofErr w:type="gramStart"/>
      <w:r w:rsidRPr="006571AD">
        <w:rPr>
          <w:rFonts w:hint="eastAsia"/>
        </w:rPr>
        <w:t xml:space="preserve">체력 </w:t>
      </w:r>
      <w:r w:rsidRPr="006571AD">
        <w:t>:</w:t>
      </w:r>
      <w:proofErr w:type="gramEnd"/>
      <w:r w:rsidRPr="006571AD">
        <w:t xml:space="preserve"> </w:t>
      </w:r>
      <w:r w:rsidRPr="006571AD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7CAE4A1F">
            <wp:extent cx="3410554" cy="1703546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050" cy="17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2F0D4187">
            <wp:extent cx="1755648" cy="2633472"/>
            <wp:effectExtent l="0" t="0" r="0" b="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89" cy="26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0F6ACA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0F6ACA">
        <w:rPr>
          <w:rFonts w:hint="eastAsia"/>
          <w:sz w:val="22"/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607A91C2">
            <wp:extent cx="1801368" cy="2702052"/>
            <wp:effectExtent l="0" t="0" r="8890" b="317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76" cy="27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lastRenderedPageBreak/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387DF7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현재</w:t>
      </w:r>
      <w:r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활성중인</w:t>
      </w:r>
      <w:r w:rsidR="00FB5346" w:rsidRPr="00387DF7">
        <w:rPr>
          <w:sz w:val="22"/>
        </w:rPr>
        <w:t xml:space="preserve"> 속성에 따라 UI</w:t>
      </w:r>
      <w:r w:rsidR="00FB5346" w:rsidRPr="00387DF7">
        <w:rPr>
          <w:rFonts w:hint="eastAsia"/>
          <w:sz w:val="22"/>
        </w:rPr>
        <w:t>의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색이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바뀐다</w:t>
      </w:r>
      <w:r w:rsidR="00FB5346" w:rsidRPr="00387DF7">
        <w:rPr>
          <w:sz w:val="22"/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671D0D1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047F83A8" w:rsidR="00452329" w:rsidRPr="00645839" w:rsidRDefault="00645839" w:rsidP="00645839">
      <w:pPr>
        <w:pStyle w:val="a3"/>
        <w:numPr>
          <w:ilvl w:val="0"/>
          <w:numId w:val="17"/>
        </w:numPr>
        <w:ind w:leftChars="0"/>
        <w:rPr>
          <w:rFonts w:hint="eastAsia"/>
          <w:sz w:val="22"/>
        </w:rPr>
      </w:pPr>
      <w:proofErr w:type="spellStart"/>
      <w:r w:rsidRPr="00645839">
        <w:rPr>
          <w:rFonts w:hint="eastAsia"/>
          <w:color w:val="5B9BD5" w:themeColor="accent1"/>
          <w:sz w:val="22"/>
        </w:rPr>
        <w:t>바뀌는</w:t>
      </w:r>
      <w:bookmarkStart w:id="48" w:name="_GoBack"/>
      <w:bookmarkEnd w:id="48"/>
      <w:proofErr w:type="spellEnd"/>
      <w:r w:rsidRPr="00645839">
        <w:rPr>
          <w:rFonts w:hint="eastAsia"/>
          <w:color w:val="5B9BD5" w:themeColor="accent1"/>
          <w:sz w:val="22"/>
        </w:rPr>
        <w:t xml:space="preserve"> 순간 </w:t>
      </w:r>
      <w:proofErr w:type="spellStart"/>
      <w:r w:rsidRPr="00645839">
        <w:rPr>
          <w:rFonts w:hint="eastAsia"/>
          <w:color w:val="5B9BD5" w:themeColor="accent1"/>
          <w:sz w:val="22"/>
        </w:rPr>
        <w:t>파티클로</w:t>
      </w:r>
      <w:proofErr w:type="spellEnd"/>
      <w:r w:rsidRPr="00645839">
        <w:rPr>
          <w:rFonts w:hint="eastAsia"/>
          <w:color w:val="5B9BD5" w:themeColor="accent1"/>
          <w:sz w:val="22"/>
        </w:rPr>
        <w:t xml:space="preserve"> 빛을 짧게 터뜨린다.</w:t>
      </w:r>
    </w:p>
    <w:p w14:paraId="03099F7A" w14:textId="3AC3F892" w:rsid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D90" w14:textId="62FA3A15" w:rsidR="002F3B2F" w:rsidRDefault="002F3B2F" w:rsidP="00452329">
      <w:pPr>
        <w:jc w:val="center"/>
        <w:rPr>
          <w:sz w:val="22"/>
        </w:rPr>
      </w:pPr>
    </w:p>
    <w:p w14:paraId="27FBD5F6" w14:textId="034C0481" w:rsidR="002F3B2F" w:rsidRDefault="002F3B2F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387DF7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스킬을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바꾸기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위해</w:t>
      </w:r>
      <w:ins w:id="49" w:author="김민정" w:date="2017-12-07T03:57:00Z">
        <w:r w:rsidR="000F35C0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그릴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경우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버튼을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누른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지점의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위치에서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시작되</w:t>
        </w:r>
      </w:ins>
      <w:ins w:id="50" w:author="김민정" w:date="2017-12-07T03:58:00Z">
        <w:r w:rsidR="00C76F2A" w:rsidRPr="00387DF7">
          <w:rPr>
            <w:rFonts w:hint="eastAsia"/>
            <w:sz w:val="22"/>
          </w:rPr>
          <w:t>며</w:t>
        </w:r>
        <w:r w:rsidR="00C76F2A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로직의</w:t>
        </w:r>
        <w:r w:rsidR="00486C45" w:rsidRPr="00387DF7">
          <w:rPr>
            <w:sz w:val="22"/>
          </w:rPr>
          <w:t xml:space="preserve"> 전체 크기는 시작점을 기준으로 480*480</w:t>
        </w:r>
        <w:r w:rsidR="00486C45" w:rsidRPr="00387DF7">
          <w:rPr>
            <w:rFonts w:hint="eastAsia"/>
            <w:sz w:val="22"/>
          </w:rPr>
          <w:t>의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크기를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벗어나지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않는다</w:t>
        </w:r>
        <w:r w:rsidR="00486C45" w:rsidRPr="00387DF7">
          <w:rPr>
            <w:sz w:val="22"/>
          </w:rPr>
          <w:t>.</w:t>
        </w:r>
      </w:ins>
    </w:p>
    <w:p w14:paraId="7809F2A9" w14:textId="00FB203D" w:rsidR="000D3AF8" w:rsidRDefault="000D3AF8" w:rsidP="009853D2">
      <w:pPr>
        <w:jc w:val="center"/>
      </w:pPr>
      <w:r w:rsidRPr="000D3AF8">
        <w:rPr>
          <w:noProof/>
        </w:rPr>
        <w:drawing>
          <wp:inline distT="0" distB="0" distL="0" distR="0" wp14:anchorId="34E32D3B" wp14:editId="1784692E">
            <wp:extent cx="5387340" cy="2990139"/>
            <wp:effectExtent l="0" t="0" r="3810" b="127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140" cy="29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282D5AF1" w:rsid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>빨강:지나온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6F069382" w14:textId="53A826E5" w:rsidR="009853D2" w:rsidRPr="00CA337A" w:rsidRDefault="00CA337A" w:rsidP="009853D2">
      <w:pPr>
        <w:pStyle w:val="a3"/>
        <w:numPr>
          <w:ilvl w:val="0"/>
          <w:numId w:val="17"/>
        </w:numPr>
        <w:ind w:leftChars="0"/>
        <w:rPr>
          <w:color w:val="FF0000"/>
          <w:sz w:val="22"/>
        </w:rPr>
      </w:pPr>
      <w:r w:rsidRPr="00CA337A">
        <w:rPr>
          <w:rFonts w:hint="eastAsia"/>
          <w:color w:val="FF0000"/>
          <w:sz w:val="22"/>
        </w:rPr>
        <w:t>세부</w:t>
      </w:r>
      <w:r w:rsidR="009853D2" w:rsidRPr="00CA337A">
        <w:rPr>
          <w:rFonts w:hint="eastAsia"/>
          <w:color w:val="FF0000"/>
          <w:sz w:val="22"/>
        </w:rPr>
        <w:t xml:space="preserve"> 판정은</w:t>
      </w:r>
      <w:r w:rsidRPr="00CA337A">
        <w:rPr>
          <w:rFonts w:hint="eastAsia"/>
          <w:color w:val="FF0000"/>
          <w:sz w:val="22"/>
        </w:rPr>
        <w:t xml:space="preserve"> 조작,</w:t>
      </w:r>
      <w:r w:rsidR="00645839">
        <w:rPr>
          <w:color w:val="FF0000"/>
          <w:sz w:val="22"/>
        </w:rPr>
        <w:t xml:space="preserve"> </w:t>
      </w:r>
      <w:proofErr w:type="spellStart"/>
      <w:r w:rsidRPr="00CA337A">
        <w:rPr>
          <w:rFonts w:hint="eastAsia"/>
          <w:color w:val="FF0000"/>
          <w:sz w:val="22"/>
        </w:rPr>
        <w:t>오큘러스</w:t>
      </w:r>
      <w:proofErr w:type="spellEnd"/>
      <w:r w:rsidRPr="00CA337A">
        <w:rPr>
          <w:rFonts w:hint="eastAsia"/>
          <w:color w:val="FF0000"/>
          <w:sz w:val="22"/>
        </w:rPr>
        <w:t xml:space="preserve"> 터치 문서에 기제</w:t>
      </w:r>
    </w:p>
    <w:p w14:paraId="78D939C3" w14:textId="7A874CAB" w:rsidR="00DF7F29" w:rsidRDefault="00DF7F29" w:rsidP="00DF7F29">
      <w:pPr>
        <w:jc w:val="center"/>
        <w:rPr>
          <w:ins w:id="51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35402A7D" w:rsidR="00F56667" w:rsidRPr="00287CC1" w:rsidRDefault="00F56667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lastRenderedPageBreak/>
        <w:t xml:space="preserve">로직 그리기가 끝나면 시작점을 중심으로 </w:t>
      </w:r>
      <w:r w:rsidRPr="00287CC1">
        <w:rPr>
          <w:sz w:val="22"/>
        </w:rPr>
        <w:t xml:space="preserve">720*720 </w:t>
      </w:r>
      <w:r w:rsidRPr="00287CC1">
        <w:rPr>
          <w:rFonts w:hint="eastAsia"/>
          <w:sz w:val="22"/>
        </w:rPr>
        <w:t xml:space="preserve">크기의 </w:t>
      </w:r>
      <w:proofErr w:type="spellStart"/>
      <w:r w:rsidRPr="00287CC1">
        <w:rPr>
          <w:rFonts w:hint="eastAsia"/>
          <w:sz w:val="22"/>
        </w:rPr>
        <w:t>마법진</w:t>
      </w:r>
      <w:proofErr w:type="spellEnd"/>
      <w:r w:rsidRPr="00287CC1">
        <w:rPr>
          <w:rFonts w:hint="eastAsia"/>
          <w:sz w:val="22"/>
        </w:rPr>
        <w:t xml:space="preserve"> 이미지를 띄워준다.</w:t>
      </w:r>
    </w:p>
    <w:p w14:paraId="79AACA35" w14:textId="6D99131F" w:rsidR="00B825FB" w:rsidRDefault="00B825FB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t>이미지는</w:t>
      </w:r>
      <w:r w:rsidR="00287CC1" w:rsidRPr="00287CC1">
        <w:rPr>
          <w:rFonts w:hint="eastAsia"/>
          <w:sz w:val="22"/>
        </w:rPr>
        <w:t xml:space="preserve"> 애니메이션이 들어간 </w:t>
      </w:r>
      <w:proofErr w:type="spellStart"/>
      <w:r w:rsidR="00287CC1" w:rsidRPr="00287CC1">
        <w:rPr>
          <w:rFonts w:hint="eastAsia"/>
          <w:sz w:val="22"/>
        </w:rPr>
        <w:t>f</w:t>
      </w:r>
      <w:r w:rsidR="00287CC1" w:rsidRPr="00287CC1">
        <w:rPr>
          <w:sz w:val="22"/>
        </w:rPr>
        <w:t>bx</w:t>
      </w:r>
      <w:proofErr w:type="spellEnd"/>
      <w:r w:rsidR="00287CC1" w:rsidRPr="00287CC1">
        <w:rPr>
          <w:rFonts w:hint="eastAsia"/>
          <w:sz w:val="22"/>
        </w:rPr>
        <w:t>모델을 사용한다.</w:t>
      </w:r>
    </w:p>
    <w:p w14:paraId="247F8C17" w14:textId="77777777" w:rsidR="00505AD9" w:rsidRPr="00287CC1" w:rsidRDefault="00505AD9" w:rsidP="00505AD9">
      <w:pPr>
        <w:pStyle w:val="a3"/>
        <w:ind w:leftChars="0" w:left="1560"/>
        <w:rPr>
          <w:sz w:val="22"/>
        </w:rPr>
      </w:pP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C6BBC75" w:rsidR="002B40F4" w:rsidRDefault="002B40F4">
      <w:pPr>
        <w:widowControl/>
        <w:wordWrap/>
        <w:jc w:val="left"/>
      </w:pPr>
      <w:r>
        <w:br w:type="page"/>
      </w:r>
    </w:p>
    <w:p w14:paraId="4C29DE5F" w14:textId="77777777" w:rsidR="00AC620F" w:rsidRDefault="00AC620F" w:rsidP="00D808BC">
      <w:pPr>
        <w:widowControl/>
        <w:wordWrap/>
        <w:jc w:val="left"/>
      </w:pPr>
    </w:p>
    <w:p w14:paraId="08D249BB" w14:textId="5DE59506" w:rsidR="00F30D15" w:rsidRDefault="00AC620F" w:rsidP="006571AD">
      <w:pPr>
        <w:pStyle w:val="4"/>
        <w:ind w:left="1440" w:hanging="480"/>
      </w:pPr>
      <w:r>
        <w:rPr>
          <w:rFonts w:hint="eastAsia"/>
        </w:rPr>
        <w:t>스킬</w:t>
      </w:r>
    </w:p>
    <w:p w14:paraId="46B1D6FD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소리와 정면에 </w:t>
      </w:r>
      <w:proofErr w:type="spellStart"/>
      <w:r w:rsidRPr="00C261FB">
        <w:rPr>
          <w:rFonts w:hint="eastAsia"/>
          <w:sz w:val="20"/>
        </w:rPr>
        <w:t>마법진</w:t>
      </w:r>
      <w:proofErr w:type="spellEnd"/>
      <w:r w:rsidRPr="00C261FB">
        <w:rPr>
          <w:rFonts w:hint="eastAsia"/>
          <w:sz w:val="20"/>
        </w:rPr>
        <w:t xml:space="preserve"> 생성으로 스킬의 성공 여부 표시</w:t>
      </w:r>
    </w:p>
    <w:p w14:paraId="2F918BA4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마법진은 애니메이션이 들어간 </w:t>
      </w:r>
      <w:proofErr w:type="spellStart"/>
      <w:r w:rsidRPr="00C261FB">
        <w:rPr>
          <w:rFonts w:hint="eastAsia"/>
          <w:sz w:val="20"/>
        </w:rPr>
        <w:t>f</w:t>
      </w:r>
      <w:r w:rsidRPr="00C261FB">
        <w:rPr>
          <w:sz w:val="20"/>
        </w:rPr>
        <w:t>bx</w:t>
      </w:r>
      <w:proofErr w:type="spellEnd"/>
      <w:r w:rsidRPr="00C261FB">
        <w:rPr>
          <w:rFonts w:hint="eastAsia"/>
          <w:sz w:val="20"/>
        </w:rPr>
        <w:t>모델</w:t>
      </w:r>
    </w:p>
    <w:p w14:paraId="7DA6E359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>스킬 종류와 로직은 캐릭터 및 스킬 구성 문서에 표기</w:t>
      </w:r>
    </w:p>
    <w:p w14:paraId="4B92DF39" w14:textId="4AFFC600" w:rsidR="008104E7" w:rsidRPr="00C261FB" w:rsidRDefault="008104E7" w:rsidP="008104E7"/>
    <w:p w14:paraId="515BB81A" w14:textId="55063977" w:rsidR="006571AD" w:rsidRPr="00683E8E" w:rsidRDefault="006571AD" w:rsidP="006571AD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화살표</w:t>
      </w:r>
    </w:p>
    <w:p w14:paraId="77CF3570" w14:textId="6D1D0314" w:rsidR="002B40F4" w:rsidRPr="002C2D78" w:rsidRDefault="002B40F4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proofErr w:type="spellStart"/>
      <w:r w:rsidRPr="002C2D78">
        <w:rPr>
          <w:rFonts w:hint="eastAsia"/>
          <w:sz w:val="20"/>
        </w:rPr>
        <w:t>마법진</w:t>
      </w:r>
      <w:proofErr w:type="spellEnd"/>
      <w:r w:rsidRPr="002C2D78">
        <w:rPr>
          <w:rFonts w:hint="eastAsia"/>
          <w:sz w:val="20"/>
        </w:rPr>
        <w:t xml:space="preserve"> 전개 시 각 로직의 포인터 방향을 알려</w:t>
      </w:r>
      <w:r w:rsidR="006571AD" w:rsidRPr="002C2D78">
        <w:rPr>
          <w:rFonts w:hint="eastAsia"/>
          <w:sz w:val="20"/>
        </w:rPr>
        <w:t>준다.</w:t>
      </w:r>
    </w:p>
    <w:p w14:paraId="0D0BFBCC" w14:textId="525F4B67" w:rsidR="002C2D78" w:rsidRPr="002C2D78" w:rsidRDefault="002C2D78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2C2D78">
        <w:rPr>
          <w:rFonts w:hint="eastAsia"/>
          <w:sz w:val="20"/>
        </w:rPr>
        <w:t xml:space="preserve">현재 </w:t>
      </w:r>
      <w:proofErr w:type="gramStart"/>
      <w:r w:rsidRPr="002C2D78">
        <w:rPr>
          <w:rFonts w:hint="eastAsia"/>
          <w:sz w:val="20"/>
        </w:rPr>
        <w:t>활성화 된</w:t>
      </w:r>
      <w:proofErr w:type="gramEnd"/>
      <w:r w:rsidRPr="002C2D78">
        <w:rPr>
          <w:rFonts w:hint="eastAsia"/>
          <w:sz w:val="20"/>
        </w:rPr>
        <w:t xml:space="preserve"> 포인터 중 플레이어가 마지막으로 거친 포인터에서 갈 수 있는 다른 포인터가 있는 방향을 표시한다.</w:t>
      </w:r>
    </w:p>
    <w:p w14:paraId="63420FCF" w14:textId="7538A18E" w:rsidR="002B40F4" w:rsidRDefault="002B40F4" w:rsidP="002B40F4">
      <w:pPr>
        <w:jc w:val="center"/>
      </w:pPr>
      <w:r w:rsidRPr="00A044A7">
        <w:rPr>
          <w:noProof/>
        </w:rPr>
        <w:drawing>
          <wp:inline distT="0" distB="0" distL="0" distR="0" wp14:anchorId="2EC2CE57" wp14:editId="0272B088">
            <wp:extent cx="4373880" cy="1135309"/>
            <wp:effectExtent l="0" t="0" r="0" b="825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48747AE-61AD-4C86-8C92-00EFBB77EF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48747AE-61AD-4C86-8C92-00EFBB77EF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4072" cy="11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6E" w14:textId="77777777" w:rsidR="002B40F4" w:rsidRDefault="002B40F4" w:rsidP="002B40F4">
      <w:pPr>
        <w:jc w:val="center"/>
      </w:pPr>
    </w:p>
    <w:p w14:paraId="234AFC5D" w14:textId="6373AD37" w:rsidR="002C2D78" w:rsidRPr="00683E8E" w:rsidRDefault="002C2D78" w:rsidP="002C2D78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스킬 슬롯</w:t>
      </w:r>
    </w:p>
    <w:p w14:paraId="62D811FE" w14:textId="2B8EAE33" w:rsidR="002B40F4" w:rsidRPr="004A0EB1" w:rsidRDefault="002B40F4" w:rsidP="002B40F4">
      <w:pPr>
        <w:pStyle w:val="a3"/>
        <w:numPr>
          <w:ilvl w:val="0"/>
          <w:numId w:val="17"/>
        </w:numPr>
        <w:ind w:leftChars="0"/>
      </w:pPr>
      <w:r w:rsidRPr="004A0EB1">
        <w:rPr>
          <w:rFonts w:hint="eastAsia"/>
          <w:sz w:val="20"/>
        </w:rPr>
        <w:t>각 스킬의 사용 가능 상태와 로직의 모양을 알려주는 슬롯</w:t>
      </w:r>
    </w:p>
    <w:p w14:paraId="1BBDA515" w14:textId="77777777" w:rsidR="004A0EB1" w:rsidRDefault="004A0EB1" w:rsidP="00662EF1">
      <w:pPr>
        <w:pStyle w:val="a3"/>
        <w:ind w:leftChars="0" w:left="1560"/>
      </w:pPr>
    </w:p>
    <w:p w14:paraId="16372102" w14:textId="77777777" w:rsidR="002B40F4" w:rsidRDefault="002B40F4" w:rsidP="002B40F4">
      <w:pPr>
        <w:pStyle w:val="a3"/>
        <w:ind w:leftChars="0" w:left="1560"/>
      </w:pPr>
      <w:r w:rsidRPr="00A044A7">
        <w:rPr>
          <w:noProof/>
        </w:rPr>
        <w:drawing>
          <wp:inline distT="0" distB="0" distL="0" distR="0" wp14:anchorId="04EB0B7B" wp14:editId="48241865">
            <wp:extent cx="3230880" cy="3272798"/>
            <wp:effectExtent l="0" t="0" r="7620" b="3810"/>
            <wp:docPr id="57" name="그림 56">
              <a:extLst xmlns:a="http://schemas.openxmlformats.org/drawingml/2006/main">
                <a:ext uri="{FF2B5EF4-FFF2-40B4-BE49-F238E27FC236}">
                  <a16:creationId xmlns:a16="http://schemas.microsoft.com/office/drawing/2014/main" id="{F334F54E-70E8-4AD3-984C-4CEC959105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>
                      <a:extLst>
                        <a:ext uri="{FF2B5EF4-FFF2-40B4-BE49-F238E27FC236}">
                          <a16:creationId xmlns:a16="http://schemas.microsoft.com/office/drawing/2014/main" id="{F334F54E-70E8-4AD3-984C-4CEC959105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2701" cy="32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422" w14:textId="77777777" w:rsidR="002B40F4" w:rsidRDefault="002B40F4" w:rsidP="002B40F4">
      <w:pPr>
        <w:pStyle w:val="a3"/>
        <w:ind w:leftChars="0" w:left="1560"/>
      </w:pPr>
    </w:p>
    <w:p w14:paraId="4E889224" w14:textId="724BEDBC" w:rsidR="002B40F4" w:rsidRDefault="002B40F4" w:rsidP="00F30D15">
      <w:pPr>
        <w:widowControl/>
        <w:wordWrap/>
        <w:jc w:val="left"/>
      </w:pPr>
      <w:r>
        <w:br w:type="page"/>
      </w:r>
    </w:p>
    <w:p w14:paraId="65EC3071" w14:textId="6AA6B235" w:rsidR="004A0EB1" w:rsidRDefault="004A0EB1" w:rsidP="004A0EB1">
      <w:pPr>
        <w:widowControl/>
        <w:wordWrap/>
        <w:jc w:val="center"/>
      </w:pPr>
      <w:r w:rsidRPr="004A0EB1">
        <w:rPr>
          <w:noProof/>
        </w:rPr>
        <w:lastRenderedPageBreak/>
        <w:drawing>
          <wp:inline distT="0" distB="0" distL="0" distR="0" wp14:anchorId="71B911D2" wp14:editId="4D624002">
            <wp:extent cx="4991100" cy="2872817"/>
            <wp:effectExtent l="0" t="0" r="0" b="3810"/>
            <wp:docPr id="28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B21D75C3-150E-418C-84DE-60DC147D4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B21D75C3-150E-418C-84DE-60DC147D4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5037" cy="28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025" w14:textId="4BD71F79" w:rsidR="004A0EB1" w:rsidRPr="00642BAA" w:rsidRDefault="004A0EB1" w:rsidP="004A0EB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  <w:szCs w:val="20"/>
        </w:rPr>
      </w:pPr>
      <w:r>
        <w:rPr>
          <w:rFonts w:hint="eastAsia"/>
        </w:rPr>
        <w:t xml:space="preserve"> </w:t>
      </w:r>
      <w:r w:rsidR="00662EF1" w:rsidRPr="00642BAA">
        <w:rPr>
          <w:rFonts w:hint="eastAsia"/>
          <w:sz w:val="20"/>
          <w:szCs w:val="20"/>
        </w:rPr>
        <w:t>화면의 중앙 하단에</w:t>
      </w:r>
      <w:r w:rsidR="00395DC3" w:rsidRPr="00642BAA">
        <w:rPr>
          <w:rFonts w:hint="eastAsia"/>
          <w:sz w:val="20"/>
          <w:szCs w:val="20"/>
        </w:rPr>
        <w:t xml:space="preserve"> 위치</w:t>
      </w:r>
    </w:p>
    <w:p w14:paraId="16DF51FB" w14:textId="77777777" w:rsidR="00395DC3" w:rsidRPr="00642BAA" w:rsidRDefault="00395DC3" w:rsidP="00642BAA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</w:p>
    <w:p w14:paraId="6C453F71" w14:textId="001039D9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1</w:t>
      </w:r>
      <w:r w:rsidRPr="00642BAA">
        <w:rPr>
          <w:sz w:val="20"/>
          <w:szCs w:val="20"/>
        </w:rPr>
        <w:t xml:space="preserve"> </w:t>
      </w:r>
      <w:r w:rsidRPr="00642BAA">
        <w:rPr>
          <w:rFonts w:hint="eastAsia"/>
          <w:sz w:val="20"/>
          <w:szCs w:val="20"/>
        </w:rPr>
        <w:t>현재 활성화되어 있는 스킬 표시;</w:t>
      </w:r>
    </w:p>
    <w:p w14:paraId="7781B225" w14:textId="17A8A386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2</w:t>
      </w:r>
      <w:r w:rsidRPr="00642BAA">
        <w:rPr>
          <w:sz w:val="20"/>
          <w:szCs w:val="20"/>
        </w:rPr>
        <w:t xml:space="preserve"> </w:t>
      </w:r>
      <w:proofErr w:type="spellStart"/>
      <w:r w:rsidRPr="00642BAA">
        <w:rPr>
          <w:rFonts w:hint="eastAsia"/>
          <w:sz w:val="20"/>
          <w:szCs w:val="20"/>
        </w:rPr>
        <w:t>마나가</w:t>
      </w:r>
      <w:proofErr w:type="spellEnd"/>
      <w:r w:rsidRPr="00642BAA">
        <w:rPr>
          <w:rFonts w:hint="eastAsia"/>
          <w:sz w:val="20"/>
          <w:szCs w:val="20"/>
        </w:rPr>
        <w:t xml:space="preserve"> 부족하여 사용하지 못하는 스킬의 경우 깜빡임 처리</w:t>
      </w:r>
    </w:p>
    <w:p w14:paraId="3B96194E" w14:textId="63E9E4C3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trike/>
          <w:sz w:val="20"/>
          <w:szCs w:val="20"/>
        </w:rPr>
        <w:t>#</w:t>
      </w:r>
      <w:r w:rsidRPr="00642BAA">
        <w:rPr>
          <w:b/>
          <w:strike/>
          <w:sz w:val="20"/>
          <w:szCs w:val="20"/>
        </w:rPr>
        <w:t>3</w:t>
      </w:r>
      <w:r w:rsidRPr="00642BAA">
        <w:rPr>
          <w:strike/>
          <w:sz w:val="20"/>
          <w:szCs w:val="20"/>
        </w:rPr>
        <w:t xml:space="preserve"> </w:t>
      </w:r>
      <w:r w:rsidRPr="00642BAA">
        <w:rPr>
          <w:rFonts w:hint="eastAsia"/>
          <w:strike/>
          <w:sz w:val="20"/>
          <w:szCs w:val="20"/>
        </w:rPr>
        <w:t xml:space="preserve">스킬 </w:t>
      </w:r>
      <w:proofErr w:type="spellStart"/>
      <w:r w:rsidRPr="00642BAA">
        <w:rPr>
          <w:rFonts w:hint="eastAsia"/>
          <w:strike/>
          <w:sz w:val="20"/>
          <w:szCs w:val="20"/>
        </w:rPr>
        <w:t>쿨타임을</w:t>
      </w:r>
      <w:proofErr w:type="spellEnd"/>
      <w:r w:rsidRPr="00642BAA">
        <w:rPr>
          <w:rFonts w:hint="eastAsia"/>
          <w:strike/>
          <w:sz w:val="20"/>
          <w:szCs w:val="20"/>
        </w:rPr>
        <w:t xml:space="preserve"> 원형 그래</w:t>
      </w:r>
      <w:r w:rsidR="00737491">
        <w:rPr>
          <w:rFonts w:hint="eastAsia"/>
          <w:strike/>
          <w:sz w:val="20"/>
          <w:szCs w:val="20"/>
        </w:rPr>
        <w:t>프</w:t>
      </w:r>
      <w:r w:rsidRPr="00642BAA">
        <w:rPr>
          <w:rFonts w:hint="eastAsia"/>
          <w:strike/>
          <w:sz w:val="20"/>
          <w:szCs w:val="20"/>
        </w:rPr>
        <w:t>로 표기</w:t>
      </w:r>
      <w:r w:rsidRPr="00642BAA">
        <w:rPr>
          <w:sz w:val="20"/>
          <w:szCs w:val="20"/>
        </w:rPr>
        <w:t xml:space="preserve"> &gt;</w:t>
      </w:r>
      <w:proofErr w:type="spellStart"/>
      <w:r w:rsidRPr="00642BAA">
        <w:rPr>
          <w:rFonts w:hint="eastAsia"/>
          <w:sz w:val="20"/>
          <w:szCs w:val="20"/>
        </w:rPr>
        <w:t>쿨타임</w:t>
      </w:r>
      <w:proofErr w:type="spellEnd"/>
      <w:r w:rsidRPr="00642BAA">
        <w:rPr>
          <w:rFonts w:hint="eastAsia"/>
          <w:sz w:val="20"/>
          <w:szCs w:val="20"/>
        </w:rPr>
        <w:t xml:space="preserve"> 제거</w:t>
      </w:r>
    </w:p>
    <w:p w14:paraId="4A295413" w14:textId="77777777" w:rsidR="00395DC3" w:rsidRDefault="00395DC3" w:rsidP="00395DC3">
      <w:pPr>
        <w:widowControl/>
        <w:wordWrap/>
        <w:jc w:val="left"/>
      </w:pPr>
    </w:p>
    <w:p w14:paraId="5C8482BF" w14:textId="2F5A27FD" w:rsidR="004A0EB1" w:rsidRDefault="004A0EB1" w:rsidP="004A0EB1">
      <w:pPr>
        <w:widowControl/>
        <w:wordWrap/>
        <w:jc w:val="left"/>
      </w:pPr>
    </w:p>
    <w:p w14:paraId="4CDF3F5D" w14:textId="11D541D2" w:rsidR="004A0EB1" w:rsidRPr="00683E8E" w:rsidRDefault="00642BAA" w:rsidP="00642BAA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손</w:t>
      </w:r>
    </w:p>
    <w:p w14:paraId="021A2679" w14:textId="1CE7385C" w:rsidR="00563613" w:rsidRPr="00642BAA" w:rsidRDefault="00F30D15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 xml:space="preserve">속성 변경 시 </w:t>
      </w:r>
      <w:r w:rsidR="00F27A11" w:rsidRPr="00642BAA">
        <w:rPr>
          <w:rFonts w:hint="eastAsia"/>
          <w:sz w:val="20"/>
        </w:rPr>
        <w:t xml:space="preserve">그에 맞게 손의 </w:t>
      </w:r>
      <w:r w:rsidR="00F27A11" w:rsidRPr="00642BAA">
        <w:rPr>
          <w:sz w:val="20"/>
        </w:rPr>
        <w:t>UI</w:t>
      </w:r>
      <w:r w:rsidR="00F27A11" w:rsidRPr="00642BAA">
        <w:rPr>
          <w:rFonts w:hint="eastAsia"/>
          <w:sz w:val="20"/>
        </w:rPr>
        <w:t>가 변한다.</w:t>
      </w:r>
    </w:p>
    <w:p w14:paraId="4B63CFBB" w14:textId="49A2667B" w:rsidR="00F30D15" w:rsidRPr="00642BAA" w:rsidRDefault="00A021E0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F02" w14:textId="77777777" w:rsidR="00F30D15" w:rsidRDefault="00F30D15" w:rsidP="00D808BC">
      <w:pPr>
        <w:widowControl/>
        <w:wordWrap/>
        <w:jc w:val="left"/>
      </w:pPr>
    </w:p>
    <w:p w14:paraId="07351A85" w14:textId="5631B195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lastRenderedPageBreak/>
        <w:t>그 속성에 맞는 모션을 취하면 스킬이 발동된다.</w:t>
      </w:r>
    </w:p>
    <w:p w14:paraId="4B7686BB" w14:textId="7E1ABF8D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취해야 할 모션은 각 속성별로 구분된다.</w:t>
      </w:r>
    </w:p>
    <w:p w14:paraId="71607088" w14:textId="3E9EDF1F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5개 스킬&gt;</w:t>
      </w:r>
      <w:r w:rsidRPr="00642BAA">
        <w:rPr>
          <w:sz w:val="20"/>
        </w:rPr>
        <w:t>5</w:t>
      </w:r>
      <w:r w:rsidRPr="00642BAA">
        <w:rPr>
          <w:rFonts w:hint="eastAsia"/>
          <w:sz w:val="20"/>
        </w:rPr>
        <w:t>개 모션</w:t>
      </w:r>
    </w:p>
    <w:tbl>
      <w:tblPr>
        <w:tblStyle w:val="a6"/>
        <w:tblpPr w:leftFromText="142" w:rightFromText="142" w:vertAnchor="text" w:horzAnchor="margin" w:tblpY="273"/>
        <w:tblW w:w="0" w:type="auto"/>
        <w:tblLook w:val="04A0" w:firstRow="1" w:lastRow="0" w:firstColumn="1" w:lastColumn="0" w:noHBand="0" w:noVBand="1"/>
      </w:tblPr>
      <w:tblGrid>
        <w:gridCol w:w="3243"/>
        <w:gridCol w:w="1430"/>
        <w:gridCol w:w="5057"/>
      </w:tblGrid>
      <w:tr w:rsidR="00642BAA" w14:paraId="55D74E02" w14:textId="77777777" w:rsidTr="00642BAA">
        <w:tc>
          <w:tcPr>
            <w:tcW w:w="3243" w:type="dxa"/>
          </w:tcPr>
          <w:p w14:paraId="746CC54F" w14:textId="77777777" w:rsidR="00642BAA" w:rsidRDefault="00642BAA" w:rsidP="00642BAA">
            <w:pPr>
              <w:widowControl/>
              <w:wordWrap/>
              <w:jc w:val="left"/>
            </w:pPr>
          </w:p>
        </w:tc>
        <w:tc>
          <w:tcPr>
            <w:tcW w:w="1430" w:type="dxa"/>
            <w:shd w:val="clear" w:color="auto" w:fill="E7E6E6" w:themeFill="background2"/>
          </w:tcPr>
          <w:p w14:paraId="0BDA629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손 </w:t>
            </w:r>
            <w:r>
              <w:t>UI</w:t>
            </w:r>
          </w:p>
        </w:tc>
        <w:tc>
          <w:tcPr>
            <w:tcW w:w="5057" w:type="dxa"/>
            <w:shd w:val="clear" w:color="auto" w:fill="E7E6E6" w:themeFill="background2"/>
          </w:tcPr>
          <w:p w14:paraId="5404C3C5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모션(모두 트리거를 누른 상태</w:t>
            </w:r>
            <w:r>
              <w:t>)</w:t>
            </w:r>
          </w:p>
        </w:tc>
      </w:tr>
      <w:tr w:rsidR="00642BAA" w14:paraId="34D492EA" w14:textId="77777777" w:rsidTr="00642BAA">
        <w:tc>
          <w:tcPr>
            <w:tcW w:w="3243" w:type="dxa"/>
            <w:shd w:val="clear" w:color="auto" w:fill="E7E6E6" w:themeFill="background2"/>
          </w:tcPr>
          <w:p w14:paraId="3FD87CB7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  <w:tc>
          <w:tcPr>
            <w:tcW w:w="1430" w:type="dxa"/>
          </w:tcPr>
          <w:p w14:paraId="6F35581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6C813B80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두 손을 모았다 </w:t>
            </w:r>
            <w:proofErr w:type="spellStart"/>
            <w:r>
              <w:rPr>
                <w:rFonts w:hint="eastAsia"/>
              </w:rPr>
              <w:t>차징하며</w:t>
            </w:r>
            <w:proofErr w:type="spellEnd"/>
            <w:r>
              <w:rPr>
                <w:rFonts w:hint="eastAsia"/>
              </w:rPr>
              <w:t xml:space="preserve"> 펼침</w:t>
            </w:r>
          </w:p>
        </w:tc>
      </w:tr>
      <w:tr w:rsidR="00642BAA" w14:paraId="06AFA5CC" w14:textId="77777777" w:rsidTr="00642BAA">
        <w:tc>
          <w:tcPr>
            <w:tcW w:w="3243" w:type="dxa"/>
            <w:shd w:val="clear" w:color="auto" w:fill="E7E6E6" w:themeFill="background2"/>
          </w:tcPr>
          <w:p w14:paraId="5A14E6C2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  <w:tc>
          <w:tcPr>
            <w:tcW w:w="1430" w:type="dxa"/>
          </w:tcPr>
          <w:p w14:paraId="6EE592D1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</w:t>
            </w:r>
          </w:p>
        </w:tc>
        <w:tc>
          <w:tcPr>
            <w:tcW w:w="5057" w:type="dxa"/>
          </w:tcPr>
          <w:p w14:paraId="783E3CC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활에서 화살을 당겼다 놓음</w:t>
            </w:r>
          </w:p>
        </w:tc>
      </w:tr>
      <w:tr w:rsidR="00642BAA" w14:paraId="4D21644F" w14:textId="77777777" w:rsidTr="00642BAA">
        <w:tc>
          <w:tcPr>
            <w:tcW w:w="3243" w:type="dxa"/>
            <w:shd w:val="clear" w:color="auto" w:fill="E7E6E6" w:themeFill="background2"/>
          </w:tcPr>
          <w:p w14:paraId="1B78396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비제</w:t>
            </w:r>
          </w:p>
        </w:tc>
        <w:tc>
          <w:tcPr>
            <w:tcW w:w="1430" w:type="dxa"/>
          </w:tcPr>
          <w:p w14:paraId="6E40253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2DE1DE7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타겟에 포인터를 겹침</w:t>
            </w:r>
          </w:p>
        </w:tc>
      </w:tr>
      <w:tr w:rsidR="00642BAA" w14:paraId="2F997429" w14:textId="77777777" w:rsidTr="00642BAA">
        <w:tc>
          <w:tcPr>
            <w:tcW w:w="3243" w:type="dxa"/>
            <w:shd w:val="clear" w:color="auto" w:fill="E7E6E6" w:themeFill="background2"/>
          </w:tcPr>
          <w:p w14:paraId="1512110E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  <w:tc>
          <w:tcPr>
            <w:tcW w:w="1430" w:type="dxa"/>
          </w:tcPr>
          <w:p w14:paraId="7124FE34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333912F8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땅에서 끌어올리는 모션_판정: 머리 위</w:t>
            </w:r>
          </w:p>
        </w:tc>
      </w:tr>
      <w:tr w:rsidR="00642BAA" w14:paraId="7A0AF0E2" w14:textId="77777777" w:rsidTr="00642BAA">
        <w:tc>
          <w:tcPr>
            <w:tcW w:w="3243" w:type="dxa"/>
            <w:shd w:val="clear" w:color="auto" w:fill="E7E6E6" w:themeFill="background2"/>
          </w:tcPr>
          <w:p w14:paraId="2D0A07FC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델</w:t>
            </w:r>
          </w:p>
        </w:tc>
        <w:tc>
          <w:tcPr>
            <w:tcW w:w="1430" w:type="dxa"/>
          </w:tcPr>
          <w:p w14:paraId="74E1262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</w:t>
            </w:r>
          </w:p>
        </w:tc>
        <w:tc>
          <w:tcPr>
            <w:tcW w:w="5057" w:type="dxa"/>
          </w:tcPr>
          <w:p w14:paraId="7C80F38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바이올린을 연주</w:t>
            </w:r>
          </w:p>
        </w:tc>
      </w:tr>
    </w:tbl>
    <w:p w14:paraId="6FE27FC6" w14:textId="1DD0947E" w:rsidR="00642BAA" w:rsidRDefault="00642BAA" w:rsidP="00642BAA">
      <w:pPr>
        <w:widowControl/>
        <w:wordWrap/>
        <w:jc w:val="left"/>
        <w:rPr>
          <w:sz w:val="20"/>
        </w:rPr>
      </w:pPr>
    </w:p>
    <w:p w14:paraId="65DD61DD" w14:textId="64089EE8" w:rsidR="00642BAA" w:rsidRDefault="00642BAA" w:rsidP="00642BAA">
      <w:pPr>
        <w:widowControl/>
        <w:wordWrap/>
        <w:jc w:val="left"/>
        <w:rPr>
          <w:sz w:val="20"/>
        </w:rPr>
      </w:pPr>
    </w:p>
    <w:p w14:paraId="39C51D72" w14:textId="51176E81" w:rsidR="00683E8E" w:rsidRDefault="00683E8E" w:rsidP="00683E8E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조작법</w:t>
      </w:r>
    </w:p>
    <w:p w14:paraId="0AF736D7" w14:textId="77777777" w:rsidR="00683E8E" w:rsidRPr="00683E8E" w:rsidRDefault="00683E8E" w:rsidP="00683E8E"/>
    <w:p w14:paraId="272F60A2" w14:textId="27E55ACB" w:rsidR="001E11FB" w:rsidRPr="00642BAA" w:rsidRDefault="00642BAA" w:rsidP="00642BAA">
      <w:pPr>
        <w:widowControl/>
        <w:wordWrap/>
        <w:jc w:val="left"/>
        <w:rPr>
          <w:sz w:val="20"/>
        </w:rPr>
      </w:pPr>
      <w:r w:rsidRPr="001E11FB">
        <w:rPr>
          <w:noProof/>
        </w:rPr>
        <w:drawing>
          <wp:inline distT="0" distB="0" distL="0" distR="0" wp14:anchorId="24D8EF45" wp14:editId="6F166833">
            <wp:extent cx="6184900" cy="969645"/>
            <wp:effectExtent l="0" t="0" r="6350" b="1905"/>
            <wp:docPr id="33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0603F44-B801-43F7-9E97-769AB0F5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0603F44-B801-43F7-9E97-769AB0F5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6D4E" w14:textId="5F4CD520" w:rsidR="0098639C" w:rsidRPr="00642BAA" w:rsidRDefault="0098639C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 w:rsidRPr="00642BAA">
        <w:rPr>
          <w:rFonts w:hint="eastAsia"/>
          <w:sz w:val="20"/>
        </w:rPr>
        <w:t>속성 변경 시 스킬 발동에 필요한 모션을 정면에 이미지로 보여준다.</w:t>
      </w:r>
    </w:p>
    <w:p w14:paraId="7EA398AF" w14:textId="77777777" w:rsidR="00683E8E" w:rsidRPr="00683E8E" w:rsidRDefault="00683E8E" w:rsidP="0098639C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플레이에 방해 요소가 될 수 있을 경우를 고려해 첫 시작 속성 </w:t>
      </w:r>
      <w:r w:rsidRPr="00683E8E">
        <w:rPr>
          <w:sz w:val="20"/>
        </w:rPr>
        <w:t>5</w:t>
      </w:r>
      <w:r w:rsidRPr="00683E8E">
        <w:rPr>
          <w:rFonts w:hint="eastAsia"/>
          <w:sz w:val="20"/>
        </w:rPr>
        <w:t>초</w:t>
      </w:r>
      <w:r w:rsidRPr="00683E8E">
        <w:rPr>
          <w:sz w:val="20"/>
        </w:rPr>
        <w:t xml:space="preserve">, </w:t>
      </w:r>
    </w:p>
    <w:p w14:paraId="65E11353" w14:textId="4F3FF78C" w:rsidR="0098639C" w:rsidRPr="00683E8E" w:rsidRDefault="00683E8E" w:rsidP="00683E8E">
      <w:pPr>
        <w:pStyle w:val="a3"/>
        <w:widowControl/>
        <w:wordWrap/>
        <w:ind w:leftChars="0" w:left="156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속성 변환 시 이미지를 </w:t>
      </w:r>
      <w:r w:rsidRPr="00683E8E">
        <w:rPr>
          <w:sz w:val="20"/>
        </w:rPr>
        <w:t>2.4</w:t>
      </w:r>
      <w:r w:rsidRPr="00683E8E">
        <w:rPr>
          <w:rFonts w:hint="eastAsia"/>
          <w:sz w:val="20"/>
        </w:rPr>
        <w:t>초 동안 한 번씩 띄운 후 다음 변환부터는 이미지를 띄우지 않는다.</w:t>
      </w:r>
    </w:p>
    <w:p w14:paraId="77A404CD" w14:textId="10C7F787" w:rsidR="00642BAA" w:rsidRDefault="00642BAA">
      <w:pPr>
        <w:widowControl/>
        <w:wordWrap/>
        <w:jc w:val="left"/>
      </w:pPr>
      <w:r>
        <w:br w:type="page"/>
      </w:r>
    </w:p>
    <w:p w14:paraId="626FBF65" w14:textId="77777777" w:rsidR="00D808BC" w:rsidRPr="00D808BC" w:rsidRDefault="00D808BC" w:rsidP="00D808BC">
      <w:pPr>
        <w:widowControl/>
        <w:wordWrap/>
        <w:jc w:val="left"/>
      </w:pP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몬스터가 입은 </w:t>
      </w:r>
      <w:proofErr w:type="gramStart"/>
      <w:r w:rsidRPr="00D808BC">
        <w:rPr>
          <w:rFonts w:hint="eastAsia"/>
          <w:sz w:val="22"/>
        </w:rPr>
        <w:t>데미지 만큼</w:t>
      </w:r>
      <w:proofErr w:type="gramEnd"/>
      <w:r w:rsidRPr="00D808BC">
        <w:rPr>
          <w:rFonts w:hint="eastAsia"/>
          <w:sz w:val="22"/>
        </w:rPr>
        <w:t xml:space="preserve">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196D1A5" w:rsidR="009E41B4" w:rsidRDefault="009E41B4" w:rsidP="009E41B4">
      <w:pPr>
        <w:pStyle w:val="2"/>
        <w:ind w:left="720" w:right="240"/>
        <w:rPr>
          <w:b/>
          <w:i/>
        </w:rPr>
      </w:pPr>
      <w:bookmarkStart w:id="52" w:name="_Toc521671174"/>
      <w:r>
        <w:rPr>
          <w:rFonts w:hint="eastAsia"/>
          <w:b/>
          <w:i/>
        </w:rPr>
        <w:lastRenderedPageBreak/>
        <w:t>이동</w:t>
      </w:r>
      <w:bookmarkEnd w:id="52"/>
    </w:p>
    <w:p w14:paraId="4FADA68B" w14:textId="02D012F6" w:rsidR="009B480B" w:rsidRPr="00431F71" w:rsidRDefault="00854E72" w:rsidP="009B480B">
      <w:pPr>
        <w:pStyle w:val="3"/>
        <w:rPr>
          <w:strike/>
          <w:color w:val="A5A5A5" w:themeColor="accent3"/>
        </w:rPr>
      </w:pPr>
      <w:proofErr w:type="spellStart"/>
      <w:r w:rsidRPr="00431F71">
        <w:rPr>
          <w:rFonts w:hint="eastAsia"/>
          <w:strike/>
          <w:color w:val="A5A5A5" w:themeColor="accent3"/>
        </w:rPr>
        <w:t>텔레</w:t>
      </w:r>
      <w:proofErr w:type="spellEnd"/>
      <w:r w:rsidRPr="00431F71">
        <w:rPr>
          <w:rFonts w:hint="eastAsia"/>
          <w:strike/>
          <w:color w:val="A5A5A5" w:themeColor="accent3"/>
        </w:rPr>
        <w:t xml:space="preserve"> 포트 이동</w:t>
      </w:r>
      <w:r w:rsidRPr="00431F71">
        <w:rPr>
          <w:strike/>
          <w:color w:val="A5A5A5" w:themeColor="accent3"/>
        </w:rPr>
        <w:t xml:space="preserve"> </w:t>
      </w:r>
      <w:r w:rsidRPr="00431F71">
        <w:rPr>
          <w:rFonts w:hint="eastAsia"/>
          <w:strike/>
          <w:color w:val="A5A5A5" w:themeColor="accent3"/>
        </w:rPr>
        <w:t>방식</w:t>
      </w:r>
    </w:p>
    <w:p w14:paraId="32953458" w14:textId="65D46236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E0F67B4">
            <wp:extent cx="3648456" cy="3485679"/>
            <wp:effectExtent l="0" t="0" r="9525" b="63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3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6D" w14:textId="77777777" w:rsidR="00854E72" w:rsidRDefault="00854E72" w:rsidP="006558EB">
      <w:pPr>
        <w:jc w:val="center"/>
      </w:pPr>
    </w:p>
    <w:p w14:paraId="49726371" w14:textId="10019B14" w:rsidR="009B480B" w:rsidRPr="00431F71" w:rsidRDefault="002056E4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proofErr w:type="spellStart"/>
      <w:proofErr w:type="gramStart"/>
      <w:r w:rsidRPr="00431F71">
        <w:rPr>
          <w:color w:val="A5A5A5" w:themeColor="accent3"/>
          <w:sz w:val="18"/>
        </w:rPr>
        <w:t>Thumbstick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을</w:t>
      </w:r>
      <w:proofErr w:type="gramEnd"/>
      <w:r w:rsidRPr="00431F71">
        <w:rPr>
          <w:rFonts w:hint="eastAsia"/>
          <w:color w:val="A5A5A5" w:themeColor="accent3"/>
          <w:sz w:val="22"/>
        </w:rPr>
        <w:t xml:space="preserve"> 사용하여 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좌,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우</w:t>
      </w:r>
      <w:r w:rsidRPr="00431F71">
        <w:rPr>
          <w:color w:val="A5A5A5" w:themeColor="accent3"/>
          <w:sz w:val="22"/>
        </w:rPr>
        <w:t xml:space="preserve">, </w:t>
      </w:r>
      <w:r w:rsidRPr="00431F71">
        <w:rPr>
          <w:rFonts w:hint="eastAsia"/>
          <w:color w:val="A5A5A5" w:themeColor="accent3"/>
          <w:sz w:val="22"/>
        </w:rPr>
        <w:t>좌 대각선,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 xml:space="preserve">우 대각선의 </w:t>
      </w:r>
      <w:r w:rsidRPr="00431F71">
        <w:rPr>
          <w:color w:val="A5A5A5" w:themeColor="accent3"/>
          <w:sz w:val="22"/>
        </w:rPr>
        <w:t>6</w:t>
      </w:r>
      <w:r w:rsidRPr="00431F71">
        <w:rPr>
          <w:rFonts w:hint="eastAsia"/>
          <w:color w:val="A5A5A5" w:themeColor="accent3"/>
          <w:sz w:val="22"/>
        </w:rPr>
        <w:t>방위로 정해진 거리만큼 순간이동을 한다.</w:t>
      </w:r>
    </w:p>
    <w:p w14:paraId="28A71201" w14:textId="02252BB4" w:rsidR="00A643A1" w:rsidRPr="00431F71" w:rsidRDefault="00A643A1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r w:rsidRPr="00431F71">
        <w:rPr>
          <w:rFonts w:hint="eastAsia"/>
          <w:color w:val="A5A5A5" w:themeColor="accent3"/>
          <w:sz w:val="22"/>
        </w:rPr>
        <w:t xml:space="preserve">캐릭터 초기 </w:t>
      </w:r>
      <w:proofErr w:type="spellStart"/>
      <w:r w:rsidRPr="00431F71">
        <w:rPr>
          <w:rFonts w:hint="eastAsia"/>
          <w:color w:val="A5A5A5" w:themeColor="accent3"/>
          <w:sz w:val="22"/>
        </w:rPr>
        <w:t>이동값은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전체 맵</w:t>
      </w:r>
      <w:r w:rsidR="007B3746" w:rsidRPr="00431F71">
        <w:rPr>
          <w:color w:val="A5A5A5" w:themeColor="accent3"/>
          <w:sz w:val="22"/>
        </w:rPr>
        <w:t>(128*128)</w:t>
      </w:r>
      <w:r w:rsidR="007B3746" w:rsidRPr="00431F71">
        <w:rPr>
          <w:rFonts w:hint="eastAsia"/>
          <w:color w:val="A5A5A5" w:themeColor="accent3"/>
          <w:sz w:val="22"/>
        </w:rPr>
        <w:t xml:space="preserve">에서 </w:t>
      </w:r>
      <w:r w:rsidR="007B3746" w:rsidRPr="00431F71">
        <w:rPr>
          <w:color w:val="A5A5A5" w:themeColor="accent3"/>
          <w:sz w:val="22"/>
        </w:rPr>
        <w:t>2</w:t>
      </w:r>
      <w:r w:rsidR="007B3746" w:rsidRPr="00431F71">
        <w:rPr>
          <w:rFonts w:hint="eastAsia"/>
          <w:color w:val="A5A5A5" w:themeColor="accent3"/>
          <w:sz w:val="22"/>
        </w:rPr>
        <w:t xml:space="preserve">이며 위 이미지에선 </w:t>
      </w:r>
      <w:r w:rsidR="007B3746" w:rsidRPr="00431F71">
        <w:rPr>
          <w:color w:val="A5A5A5" w:themeColor="accent3"/>
          <w:sz w:val="22"/>
        </w:rPr>
        <w:t>4</w:t>
      </w:r>
      <w:proofErr w:type="gramStart"/>
      <w:r w:rsidRPr="00431F71">
        <w:rPr>
          <w:rFonts w:hint="eastAsia"/>
          <w:color w:val="A5A5A5" w:themeColor="accent3"/>
          <w:sz w:val="22"/>
        </w:rPr>
        <w:t>이다.</w:t>
      </w:r>
      <w:r w:rsidR="00854E72" w:rsidRPr="00431F71">
        <w:rPr>
          <w:color w:val="A5A5A5" w:themeColor="accent3"/>
          <w:sz w:val="22"/>
        </w:rPr>
        <w:t>(</w:t>
      </w:r>
      <w:proofErr w:type="gramEnd"/>
      <w:r w:rsidR="00854E72" w:rsidRPr="00431F71">
        <w:rPr>
          <w:rFonts w:hint="eastAsia"/>
          <w:color w:val="A5A5A5" w:themeColor="accent3"/>
          <w:sz w:val="22"/>
        </w:rPr>
        <w:t>m단위)</w:t>
      </w:r>
    </w:p>
    <w:p w14:paraId="445DB4CD" w14:textId="77777777" w:rsidR="009B480B" w:rsidRPr="00431F71" w:rsidRDefault="009B480B" w:rsidP="009B480B">
      <w:pPr>
        <w:rPr>
          <w:color w:val="A5A5A5" w:themeColor="accent3"/>
        </w:rPr>
      </w:pPr>
    </w:p>
    <w:p w14:paraId="59EDF2A4" w14:textId="24DD8BF7" w:rsidR="009B480B" w:rsidRPr="00431F71" w:rsidRDefault="009B480B" w:rsidP="00130A66">
      <w:pPr>
        <w:pStyle w:val="3"/>
        <w:rPr>
          <w:strike/>
          <w:color w:val="A5A5A5" w:themeColor="accent3"/>
        </w:rPr>
      </w:pPr>
      <w:r w:rsidRPr="00431F71">
        <w:rPr>
          <w:rFonts w:hint="eastAsia"/>
          <w:strike/>
          <w:color w:val="A5A5A5" w:themeColor="accent3"/>
        </w:rPr>
        <w:t xml:space="preserve">플레이어가 </w:t>
      </w:r>
      <w:r w:rsidR="00861AD5" w:rsidRPr="00431F71">
        <w:rPr>
          <w:rFonts w:hint="eastAsia"/>
          <w:strike/>
          <w:color w:val="A5A5A5" w:themeColor="accent3"/>
        </w:rPr>
        <w:t>이동 제한의</w:t>
      </w:r>
      <w:r w:rsidRPr="00431F71">
        <w:rPr>
          <w:rFonts w:hint="eastAsia"/>
          <w:strike/>
          <w:color w:val="A5A5A5" w:themeColor="accent3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 xml:space="preserve">게임 내에서 이동이 걷는 모션으로 설정될 경우 이동할 때마다 카메라의 상하 값이 바뀌어 플레이어의 멀미를 </w:t>
      </w:r>
      <w:proofErr w:type="gramStart"/>
      <w:r w:rsidRPr="00364A3C">
        <w:rPr>
          <w:rFonts w:hint="eastAsia"/>
          <w:color w:val="5B9BD5" w:themeColor="accent1"/>
          <w:sz w:val="20"/>
          <w:szCs w:val="20"/>
        </w:rPr>
        <w:t>가속화 시킬</w:t>
      </w:r>
      <w:proofErr w:type="gramEnd"/>
      <w:r w:rsidRPr="00364A3C">
        <w:rPr>
          <w:rFonts w:hint="eastAsia"/>
          <w:color w:val="5B9BD5" w:themeColor="accent1"/>
          <w:sz w:val="20"/>
          <w:szCs w:val="20"/>
        </w:rPr>
        <w:t xml:space="preserve"> 수 있다.</w:t>
      </w:r>
    </w:p>
    <w:p w14:paraId="6B339F5F" w14:textId="77777777" w:rsidR="00642BAA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color w:val="5B9BD5" w:themeColor="accent1"/>
          <w:sz w:val="20"/>
          <w:szCs w:val="20"/>
        </w:rPr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</w:p>
    <w:p w14:paraId="654ABEF8" w14:textId="77777777" w:rsidR="00642BAA" w:rsidRDefault="00642BAA">
      <w:pPr>
        <w:widowControl/>
        <w:wordWrap/>
        <w:jc w:val="left"/>
        <w:rPr>
          <w:color w:val="5B9BD5" w:themeColor="accent1"/>
          <w:sz w:val="20"/>
          <w:szCs w:val="20"/>
        </w:rPr>
      </w:pPr>
      <w:r>
        <w:rPr>
          <w:color w:val="5B9BD5" w:themeColor="accent1"/>
          <w:sz w:val="20"/>
          <w:szCs w:val="20"/>
        </w:rPr>
        <w:br w:type="page"/>
      </w:r>
    </w:p>
    <w:p w14:paraId="3BDC0D4E" w14:textId="2DA67003" w:rsidR="00642BAA" w:rsidRDefault="00642BAA" w:rsidP="00642BAA">
      <w:pPr>
        <w:pStyle w:val="3"/>
        <w:rPr>
          <w:color w:val="FF0000"/>
        </w:rPr>
      </w:pPr>
      <w:r w:rsidRPr="00642BAA">
        <w:rPr>
          <w:rFonts w:hint="eastAsia"/>
          <w:color w:val="FF0000"/>
        </w:rPr>
        <w:lastRenderedPageBreak/>
        <w:t>비행 이동</w:t>
      </w:r>
      <w:r w:rsidR="0000672E">
        <w:rPr>
          <w:rFonts w:hint="eastAsia"/>
          <w:color w:val="FF0000"/>
        </w:rPr>
        <w:t xml:space="preserve"> 방식</w:t>
      </w:r>
    </w:p>
    <w:p w14:paraId="6523FDFA" w14:textId="77777777" w:rsidR="00FE3DB4" w:rsidRPr="00FE3DB4" w:rsidRDefault="00FE3DB4" w:rsidP="00FE3DB4"/>
    <w:p w14:paraId="413D56FC" w14:textId="5670E2DE" w:rsidR="00642BAA" w:rsidRDefault="00642BAA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V</w:t>
      </w:r>
      <w:r w:rsidRPr="0000672E">
        <w:rPr>
          <w:sz w:val="22"/>
        </w:rPr>
        <w:t>R</w:t>
      </w:r>
      <w:r w:rsidRPr="0000672E">
        <w:rPr>
          <w:rFonts w:hint="eastAsia"/>
          <w:sz w:val="22"/>
        </w:rPr>
        <w:t>내의 좌표 문제로 이동 방식 변경</w:t>
      </w:r>
    </w:p>
    <w:p w14:paraId="43BC3B69" w14:textId="1DB8C9DF" w:rsidR="0000672E" w:rsidRPr="0000672E" w:rsidRDefault="004435D0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>
        <w:rPr>
          <w:rFonts w:hint="eastAsia"/>
          <w:sz w:val="22"/>
        </w:rPr>
        <w:t>카메라가 흔들리지 않고 부드럽게 움직이는 이동 기획</w:t>
      </w:r>
    </w:p>
    <w:p w14:paraId="7C7C04B8" w14:textId="30D34653" w:rsidR="00642BAA" w:rsidRDefault="0000672E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하체 모델을 넣어 이동 시 비행 모션 구현</w:t>
      </w:r>
    </w:p>
    <w:p w14:paraId="343DA436" w14:textId="77777777" w:rsidR="00FE3DB4" w:rsidRDefault="00FE3DB4" w:rsidP="00FE3DB4">
      <w:pPr>
        <w:pStyle w:val="a3"/>
        <w:widowControl/>
        <w:wordWrap/>
        <w:ind w:leftChars="0" w:left="1160"/>
        <w:jc w:val="left"/>
        <w:rPr>
          <w:sz w:val="22"/>
        </w:rPr>
      </w:pPr>
    </w:p>
    <w:p w14:paraId="51E08F04" w14:textId="3BF88797" w:rsidR="006F7032" w:rsidRPr="0000672E" w:rsidRDefault="007B6504" w:rsidP="006F7032">
      <w:pPr>
        <w:pStyle w:val="a3"/>
        <w:widowControl/>
        <w:wordWrap/>
        <w:ind w:leftChars="0" w:left="1160"/>
        <w:jc w:val="left"/>
        <w:rPr>
          <w:sz w:val="22"/>
        </w:rPr>
      </w:pPr>
      <w:r w:rsidRPr="007B6504">
        <w:rPr>
          <w:noProof/>
          <w:sz w:val="22"/>
        </w:rPr>
        <w:drawing>
          <wp:inline distT="0" distB="0" distL="0" distR="0" wp14:anchorId="48767A9B" wp14:editId="044A627B">
            <wp:extent cx="4650242" cy="2595001"/>
            <wp:effectExtent l="0" t="0" r="0" b="0"/>
            <wp:docPr id="4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E4D041F-DE31-496A-9EDD-8783154BA4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E4D041F-DE31-496A-9EDD-8783154BA4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0242" cy="25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A68" w14:textId="03F74C78" w:rsidR="009B480B" w:rsidRPr="009B480B" w:rsidRDefault="009B480B" w:rsidP="00642BAA">
      <w:pPr>
        <w:widowControl/>
        <w:wordWrap/>
        <w:jc w:val="left"/>
      </w:pP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53" w:name="_Toc521671175"/>
      <w:r>
        <w:rPr>
          <w:rFonts w:hint="eastAsia"/>
          <w:b/>
          <w:i/>
        </w:rPr>
        <w:lastRenderedPageBreak/>
        <w:t>전투</w:t>
      </w:r>
      <w:bookmarkEnd w:id="53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1B390384" w:rsidR="007665A7" w:rsidRDefault="003B7BB5" w:rsidP="0046148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A08064" wp14:editId="5DCAA888">
                <wp:simplePos x="0" y="0"/>
                <wp:positionH relativeFrom="column">
                  <wp:posOffset>1798320</wp:posOffset>
                </wp:positionH>
                <wp:positionV relativeFrom="paragraph">
                  <wp:posOffset>1964690</wp:posOffset>
                </wp:positionV>
                <wp:extent cx="1653540" cy="1676400"/>
                <wp:effectExtent l="38100" t="38100" r="41910" b="38100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540" cy="16764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8FF17" id="직선 연결선 37" o:spid="_x0000_s1026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6pt,154.7pt" to="271.8pt,2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0FA222" wp14:editId="0C6FC51C">
                <wp:simplePos x="0" y="0"/>
                <wp:positionH relativeFrom="column">
                  <wp:posOffset>1836420</wp:posOffset>
                </wp:positionH>
                <wp:positionV relativeFrom="paragraph">
                  <wp:posOffset>1957070</wp:posOffset>
                </wp:positionV>
                <wp:extent cx="1607820" cy="1661160"/>
                <wp:effectExtent l="38100" t="38100" r="30480" b="53340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7820" cy="166116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A5EAD" id="직선 연결선 55" o:spid="_x0000_s1026" style="position:absolute;left:0;text-align:lef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6pt,154.1pt" to="271.2pt,28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6C1840" wp14:editId="324EC80F">
                <wp:simplePos x="0" y="0"/>
                <wp:positionH relativeFrom="column">
                  <wp:posOffset>1295400</wp:posOffset>
                </wp:positionH>
                <wp:positionV relativeFrom="paragraph">
                  <wp:posOffset>3610610</wp:posOffset>
                </wp:positionV>
                <wp:extent cx="914400" cy="91440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898FD" w14:textId="13537FD5" w:rsidR="003B7BB5" w:rsidRPr="003B7BB5" w:rsidRDefault="003B7BB5">
                            <w:pPr>
                              <w:rPr>
                                <w:rFonts w:hint="eastAsia"/>
                                <w:b/>
                                <w:color w:val="FF0000"/>
                                <w:sz w:val="32"/>
                              </w:rPr>
                            </w:pPr>
                            <w:r w:rsidRPr="003B7BB5">
                              <w:rPr>
                                <w:rFonts w:hint="eastAsia"/>
                                <w:b/>
                                <w:color w:val="FF0000"/>
                                <w:sz w:val="32"/>
                              </w:rPr>
                              <w:t>일반 공격 제거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C1840" id="Text Box 60" o:spid="_x0000_s1027" type="#_x0000_t202" style="position:absolute;left:0;text-align:left;margin-left:102pt;margin-top:284.3pt;width:1in;height:1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" filled="f" stroked="f" strokeweight=".5pt">
                <v:textbox>
                  <w:txbxContent>
                    <w:p w14:paraId="6AF898FD" w14:textId="13537FD5" w:rsidR="003B7BB5" w:rsidRPr="003B7BB5" w:rsidRDefault="003B7BB5">
                      <w:pPr>
                        <w:rPr>
                          <w:rFonts w:hint="eastAsia"/>
                          <w:b/>
                          <w:color w:val="FF0000"/>
                          <w:sz w:val="32"/>
                        </w:rPr>
                      </w:pPr>
                      <w:r w:rsidRPr="003B7BB5">
                        <w:rPr>
                          <w:rFonts w:hint="eastAsia"/>
                          <w:b/>
                          <w:color w:val="FF0000"/>
                          <w:sz w:val="32"/>
                        </w:rPr>
                        <w:t>일반 공격 제거</w:t>
                      </w:r>
                    </w:p>
                  </w:txbxContent>
                </v:textbox>
              </v:shape>
            </w:pict>
          </mc:Fallback>
        </mc:AlternateContent>
      </w:r>
      <w:r w:rsidR="006558EB" w:rsidRPr="00B156EF">
        <w:rPr>
          <w:noProof/>
        </w:rPr>
        <w:drawing>
          <wp:inline distT="0" distB="0" distL="0" distR="0" wp14:anchorId="52051BCC" wp14:editId="0EAEB597">
            <wp:extent cx="5265420" cy="4071781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5295" cy="4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5420EA3F">
            <wp:extent cx="5311140" cy="3811044"/>
            <wp:effectExtent l="0" t="0" r="3810" b="0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486" cy="38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proofErr w:type="gramStart"/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04BF3F1F" w:rsidR="009A639B" w:rsidRDefault="009A639B" w:rsidP="009A639B">
      <w:pPr>
        <w:pStyle w:val="4"/>
        <w:ind w:left="1440" w:hanging="480"/>
      </w:pPr>
      <w:r w:rsidRPr="00196E2F">
        <w:rPr>
          <w:rFonts w:hint="eastAsia"/>
          <w:strike/>
        </w:rPr>
        <w:t>일반 공격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7E52BDA" w14:textId="7766383B" w:rsidR="00196E2F" w:rsidRPr="00196E2F" w:rsidRDefault="00196E2F" w:rsidP="00196E2F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196E2F">
        <w:rPr>
          <w:rFonts w:hint="eastAsia"/>
          <w:b/>
          <w:color w:val="FF0000"/>
        </w:rPr>
        <w:t>수정:</w:t>
      </w:r>
      <w:r w:rsidRPr="00196E2F">
        <w:rPr>
          <w:b/>
          <w:color w:val="FF0000"/>
        </w:rPr>
        <w:t xml:space="preserve"> </w:t>
      </w:r>
      <w:r w:rsidRPr="00196E2F">
        <w:rPr>
          <w:rFonts w:hint="eastAsia"/>
          <w:b/>
          <w:color w:val="FF0000"/>
        </w:rPr>
        <w:t>일반 공격 제외</w:t>
      </w:r>
    </w:p>
    <w:p w14:paraId="31322E46" w14:textId="0BB047CD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 xml:space="preserve">각 속성마다 </w:t>
      </w:r>
      <w:r w:rsidRPr="00194BED">
        <w:rPr>
          <w:rFonts w:hint="eastAsia"/>
          <w:strike/>
          <w:color w:val="A5A5A5" w:themeColor="accent3"/>
          <w:sz w:val="22"/>
        </w:rPr>
        <w:t>일반 공격과</w:t>
      </w:r>
      <w:r w:rsidR="00D0647D" w:rsidRPr="00194BED">
        <w:rPr>
          <w:rFonts w:hint="eastAsia"/>
          <w:color w:val="A5A5A5" w:themeColor="accent3"/>
          <w:sz w:val="22"/>
        </w:rPr>
        <w:t xml:space="preserve"> </w:t>
      </w:r>
      <w:r w:rsidR="00196E2F">
        <w:rPr>
          <w:rFonts w:hint="eastAsia"/>
          <w:sz w:val="22"/>
        </w:rPr>
        <w:t>5가지 스킬이</w:t>
      </w:r>
      <w:r w:rsidR="00D0647D" w:rsidRPr="00D0647D">
        <w:rPr>
          <w:rFonts w:hint="eastAsia"/>
          <w:sz w:val="22"/>
        </w:rPr>
        <w:t xml:space="preserve"> 있다.</w:t>
      </w:r>
    </w:p>
    <w:p w14:paraId="6BC29167" w14:textId="25F40CF7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56765D20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40A88F78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1D94BEEB" w14:textId="44E47242" w:rsidR="006B4421" w:rsidRDefault="006B4421" w:rsidP="006B4421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6B4421">
        <w:rPr>
          <w:rFonts w:hint="eastAsia"/>
          <w:b/>
          <w:color w:val="FF0000"/>
        </w:rPr>
        <w:t>일반 공격 제거 스킬 공격만 존재</w:t>
      </w:r>
    </w:p>
    <w:p w14:paraId="0B003921" w14:textId="77777777" w:rsidR="006B4421" w:rsidRPr="006B4421" w:rsidRDefault="006B4421" w:rsidP="006B4421">
      <w:pPr>
        <w:pStyle w:val="a3"/>
        <w:ind w:leftChars="0" w:left="1160"/>
        <w:rPr>
          <w:b/>
          <w:color w:val="FF0000"/>
        </w:rPr>
      </w:pPr>
    </w:p>
    <w:p w14:paraId="623E96F6" w14:textId="0B0E98FF" w:rsidR="004C0525" w:rsidRPr="00194BED" w:rsidRDefault="00852798" w:rsidP="00C06657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일반 공격</w:t>
      </w:r>
      <w:r w:rsidR="008C047F" w:rsidRPr="00194BED">
        <w:rPr>
          <w:rFonts w:hint="eastAsia"/>
          <w:strike/>
          <w:color w:val="A5A5A5" w:themeColor="accent3"/>
        </w:rPr>
        <w:t>=버튼 공격</w:t>
      </w:r>
    </w:p>
    <w:p w14:paraId="30CF3EE2" w14:textId="094D59FF" w:rsidR="00C06657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모든</w:t>
      </w:r>
      <w:r w:rsidR="00C06657" w:rsidRPr="00194BED">
        <w:rPr>
          <w:rFonts w:hint="eastAsia"/>
          <w:color w:val="A5A5A5" w:themeColor="accent3"/>
        </w:rPr>
        <w:t xml:space="preserve"> 속성의 일반 공격은</w:t>
      </w:r>
      <w:r w:rsidRPr="00194BED">
        <w:rPr>
          <w:rFonts w:hint="eastAsia"/>
          <w:color w:val="A5A5A5" w:themeColor="accent3"/>
        </w:rPr>
        <w:t xml:space="preserve"> 버튼을 한 번 누를 때 하나의 피사체가 </w:t>
      </w:r>
      <w:proofErr w:type="spellStart"/>
      <w:r w:rsidRPr="00194BED">
        <w:rPr>
          <w:rFonts w:hint="eastAsia"/>
          <w:color w:val="A5A5A5" w:themeColor="accent3"/>
        </w:rPr>
        <w:t>타게팅</w:t>
      </w:r>
      <w:proofErr w:type="spellEnd"/>
      <w:r w:rsidRPr="00194BED">
        <w:rPr>
          <w:rFonts w:hint="eastAsia"/>
          <w:color w:val="A5A5A5" w:themeColor="accent3"/>
        </w:rPr>
        <w:t xml:space="preserve"> 된 적에게 날아가며 그 공격력은 모든 스킬들 중에서 가장 낮다.</w:t>
      </w:r>
    </w:p>
    <w:p w14:paraId="2F4FB53E" w14:textId="3BCA9F73" w:rsidR="002D7672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속성마다 피사체의 모양이 다르다.</w:t>
      </w:r>
    </w:p>
    <w:p w14:paraId="12DBC9FE" w14:textId="550D1DD9" w:rsidR="007372AD" w:rsidRPr="00194BED" w:rsidRDefault="00E10D9B" w:rsidP="00E10D9B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 xml:space="preserve">공격에 </w:t>
      </w:r>
      <w:proofErr w:type="spellStart"/>
      <w:r w:rsidRPr="00194BED">
        <w:rPr>
          <w:rFonts w:hint="eastAsia"/>
          <w:color w:val="A5A5A5" w:themeColor="accent3"/>
        </w:rPr>
        <w:t>차징</w:t>
      </w:r>
      <w:proofErr w:type="spellEnd"/>
      <w:r w:rsidRPr="00194BED">
        <w:rPr>
          <w:rFonts w:hint="eastAsia"/>
          <w:color w:val="A5A5A5" w:themeColor="accent3"/>
        </w:rPr>
        <w:t xml:space="preserve">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9C27B90" w:rsidR="006B4421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61EADBB9">
            <wp:extent cx="3110505" cy="595122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3082" cy="59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AE7" w14:textId="77777777" w:rsidR="006B4421" w:rsidRDefault="006B4421">
      <w:pPr>
        <w:widowControl/>
        <w:wordWrap/>
        <w:jc w:val="left"/>
      </w:pPr>
      <w:r>
        <w:br w:type="page"/>
      </w:r>
    </w:p>
    <w:p w14:paraId="28FAD4CD" w14:textId="77777777" w:rsidR="007372AD" w:rsidRPr="00C06657" w:rsidRDefault="007372AD" w:rsidP="00890537">
      <w:pPr>
        <w:jc w:val="center"/>
      </w:pP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85A42C1" w14:textId="7868987B" w:rsidR="00C43AA1" w:rsidRPr="00854E72" w:rsidRDefault="00C06657" w:rsidP="00854E7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아즈라</w:t>
      </w:r>
      <w:proofErr w:type="spellEnd"/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  <w:noProof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CF2449">
        <w:rPr>
          <w:rFonts w:hint="eastAsia"/>
          <w:sz w:val="22"/>
        </w:rPr>
        <w:t>마나를</w:t>
      </w:r>
      <w:proofErr w:type="spellEnd"/>
      <w:r w:rsidRPr="00CF2449">
        <w:rPr>
          <w:rFonts w:hint="eastAsia"/>
          <w:sz w:val="22"/>
        </w:rPr>
        <w:t xml:space="preserve"> 에너지체로 만들어 던지거나 </w:t>
      </w:r>
      <w:proofErr w:type="spellStart"/>
      <w:r w:rsidRPr="00CF2449">
        <w:rPr>
          <w:rFonts w:hint="eastAsia"/>
          <w:sz w:val="22"/>
        </w:rPr>
        <w:t>유도시킨다</w:t>
      </w:r>
      <w:proofErr w:type="spellEnd"/>
      <w:r w:rsidRPr="00CF2449">
        <w:rPr>
          <w:rFonts w:hint="eastAsia"/>
          <w:sz w:val="22"/>
        </w:rPr>
        <w:t>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>:</w:t>
      </w:r>
      <w:proofErr w:type="gramEnd"/>
      <w:r w:rsidRPr="00CF2449">
        <w:rPr>
          <w:sz w:val="22"/>
        </w:rPr>
        <w:t xml:space="preserve"> </w:t>
      </w:r>
      <w:proofErr w:type="spellStart"/>
      <w:r w:rsidRPr="00CF2449">
        <w:rPr>
          <w:rFonts w:hint="eastAsia"/>
          <w:sz w:val="22"/>
        </w:rPr>
        <w:t>차징에</w:t>
      </w:r>
      <w:proofErr w:type="spellEnd"/>
      <w:r w:rsidRPr="00CF2449">
        <w:rPr>
          <w:rFonts w:hint="eastAsia"/>
          <w:sz w:val="22"/>
        </w:rPr>
        <w:t xml:space="preserve">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세이콴</w:t>
      </w:r>
      <w:proofErr w:type="spellEnd"/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4CE6D98C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BD3270">
        <w:rPr>
          <w:rFonts w:hint="eastAsia"/>
          <w:sz w:val="22"/>
        </w:rPr>
        <w:t>마나를</w:t>
      </w:r>
      <w:proofErr w:type="spellEnd"/>
      <w:r w:rsidRPr="00BD3270">
        <w:rPr>
          <w:rFonts w:hint="eastAsia"/>
          <w:sz w:val="22"/>
        </w:rPr>
        <w:t xml:space="preserve"> 투영시켜 </w:t>
      </w:r>
      <w:proofErr w:type="spellStart"/>
      <w:r w:rsidR="00196E2F">
        <w:rPr>
          <w:rFonts w:hint="eastAsia"/>
          <w:sz w:val="22"/>
        </w:rPr>
        <w:t>활</w:t>
      </w:r>
      <w:r w:rsidRPr="00BD3270">
        <w:rPr>
          <w:rFonts w:hint="eastAsia"/>
          <w:sz w:val="22"/>
        </w:rPr>
        <w:t>를</w:t>
      </w:r>
      <w:proofErr w:type="spellEnd"/>
      <w:r w:rsidRPr="00BD3270">
        <w:rPr>
          <w:rFonts w:hint="eastAsia"/>
          <w:sz w:val="22"/>
        </w:rPr>
        <w:t xml:space="preserve"> 만들어 사용한다.</w:t>
      </w:r>
    </w:p>
    <w:p w14:paraId="7E993BC0" w14:textId="4F9DDEA3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="00196E2F">
        <w:rPr>
          <w:rFonts w:hint="eastAsia"/>
          <w:sz w:val="22"/>
        </w:rPr>
        <w:t>활의</w:t>
      </w:r>
      <w:r w:rsidRPr="00BD3270">
        <w:rPr>
          <w:rFonts w:hint="eastAsia"/>
          <w:sz w:val="22"/>
        </w:rPr>
        <w:t xml:space="preserve">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68472AF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Pr="00BD3270">
        <w:rPr>
          <w:rFonts w:hint="eastAsia"/>
          <w:sz w:val="22"/>
        </w:rPr>
        <w:t xml:space="preserve">위치 트레킹으로 </w:t>
      </w:r>
      <w:r w:rsidR="00F74E79">
        <w:rPr>
          <w:rFonts w:hint="eastAsia"/>
          <w:sz w:val="22"/>
        </w:rPr>
        <w:t xml:space="preserve">타겟에 양손의 포인터를 </w:t>
      </w:r>
      <w:r w:rsidR="00A70D4E">
        <w:rPr>
          <w:rFonts w:hint="eastAsia"/>
          <w:sz w:val="22"/>
        </w:rPr>
        <w:t>겹치는</w:t>
      </w:r>
      <w:r w:rsidRPr="00BD3270">
        <w:rPr>
          <w:rFonts w:hint="eastAsia"/>
          <w:sz w:val="22"/>
        </w:rPr>
        <w:t xml:space="preserve"> 모션이다.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베르베시</w:t>
      </w:r>
      <w:proofErr w:type="spellEnd"/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D482A96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가시를 이용하여 적을 공격하거나 저주를 내린다.</w:t>
      </w:r>
    </w:p>
    <w:p w14:paraId="1483DC49" w14:textId="72872A92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A70D4E">
        <w:rPr>
          <w:rFonts w:hint="eastAsia"/>
          <w:sz w:val="22"/>
        </w:rPr>
        <w:t>가시를 바닥에서 끌어올리는 모션을 취하며 각 컨트롤러를</w:t>
      </w:r>
      <w:r w:rsidR="00002AAC">
        <w:rPr>
          <w:rFonts w:hint="eastAsia"/>
          <w:sz w:val="22"/>
        </w:rPr>
        <w:t xml:space="preserve"> 따로 움직여 공격이 가능하다.</w:t>
      </w:r>
      <w:r w:rsidR="00FA1552" w:rsidRPr="00FA1552">
        <w:rPr>
          <w:rFonts w:hint="eastAsia"/>
          <w:sz w:val="22"/>
        </w:rPr>
        <w:t>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5B3E88F3" w:rsidR="00FA1552" w:rsidRPr="00FA1552" w:rsidRDefault="00FB780F" w:rsidP="00FB780F">
      <w:pPr>
        <w:pStyle w:val="a3"/>
        <w:ind w:leftChars="0" w:left="1160"/>
        <w:rPr>
          <w:sz w:val="22"/>
        </w:rPr>
      </w:pPr>
      <w:r>
        <w:rPr>
          <w:rFonts w:hint="eastAsia"/>
          <w:sz w:val="22"/>
        </w:rPr>
        <w:t>연주</w:t>
      </w:r>
      <w:r w:rsidR="00FA1552" w:rsidRPr="00FA1552">
        <w:rPr>
          <w:rFonts w:hint="eastAsia"/>
          <w:sz w:val="22"/>
        </w:rPr>
        <w:t>로 시간을 조종하여 버프를 걸거나 적을 교란시킨다.</w:t>
      </w:r>
    </w:p>
    <w:p w14:paraId="0288CB10" w14:textId="54EC5CC8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04298B">
        <w:rPr>
          <w:rFonts w:hint="eastAsia"/>
          <w:sz w:val="22"/>
        </w:rPr>
        <w:t xml:space="preserve">바이올린을 연주하는 </w:t>
      </w:r>
      <w:r w:rsidRPr="00FA1552">
        <w:rPr>
          <w:rFonts w:hint="eastAsia"/>
          <w:sz w:val="22"/>
        </w:rPr>
        <w:t>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308F9934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</w:t>
      </w:r>
      <w:r w:rsidR="00854E72">
        <w:rPr>
          <w:rFonts w:hint="eastAsia"/>
        </w:rPr>
        <w:t>겟</w:t>
      </w:r>
      <w:r>
        <w:rPr>
          <w:rFonts w:hint="eastAsia"/>
        </w:rPr>
        <w:t>팅</w:t>
      </w:r>
    </w:p>
    <w:p w14:paraId="0FF539F5" w14:textId="77777777" w:rsidR="00B85390" w:rsidRPr="00B85390" w:rsidRDefault="00B85390" w:rsidP="00B85390"/>
    <w:p w14:paraId="33D6040C" w14:textId="2210667A" w:rsidR="00854E72" w:rsidRDefault="00B85390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공격 대응 </w:t>
      </w:r>
      <w:r w:rsidRPr="00B85390">
        <w:rPr>
          <w:rFonts w:hint="eastAsia"/>
          <w:color w:val="FF0000"/>
          <w:sz w:val="22"/>
        </w:rPr>
        <w:t>모드 제거</w:t>
      </w:r>
    </w:p>
    <w:p w14:paraId="6A381DE0" w14:textId="62F61566" w:rsidR="00EB2FF2" w:rsidRPr="00B85390" w:rsidRDefault="00EB2FF2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스킬 특성상 플레이어의 위치에 바로 시전 되는 스킬이 있거나 </w:t>
      </w:r>
      <w:r w:rsidR="003F1981">
        <w:rPr>
          <w:rFonts w:hint="eastAsia"/>
          <w:color w:val="FF0000"/>
          <w:sz w:val="22"/>
        </w:rPr>
        <w:t xml:space="preserve">보스의 공격 주기가 길어질 경우 </w:t>
      </w:r>
      <w:r w:rsidR="003E023D">
        <w:rPr>
          <w:rFonts w:hint="eastAsia"/>
          <w:color w:val="FF0000"/>
          <w:sz w:val="22"/>
        </w:rPr>
        <w:t xml:space="preserve">플레이어의 피격이 없는 경우가 발생 </w:t>
      </w:r>
      <w:r w:rsidR="003E023D">
        <w:rPr>
          <w:color w:val="FF0000"/>
          <w:sz w:val="22"/>
        </w:rPr>
        <w:t>&gt;</w:t>
      </w:r>
      <w:r w:rsidR="003E023D">
        <w:rPr>
          <w:rFonts w:hint="eastAsia"/>
          <w:color w:val="FF0000"/>
          <w:sz w:val="22"/>
        </w:rPr>
        <w:t>긴박감 감소</w:t>
      </w:r>
    </w:p>
    <w:p w14:paraId="7E8C9517" w14:textId="31E20899" w:rsidR="00051E32" w:rsidRPr="00194BED" w:rsidRDefault="00051E32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 xml:space="preserve">트리거로 플레이 중 전투 모드를 </w:t>
      </w:r>
      <w:r w:rsidRPr="00194BED">
        <w:rPr>
          <w:strike/>
          <w:color w:val="A5A5A5" w:themeColor="accent3"/>
          <w:sz w:val="22"/>
        </w:rPr>
        <w:t>(</w:t>
      </w:r>
      <w:r w:rsidRPr="00194BED">
        <w:rPr>
          <w:rFonts w:hint="eastAsia"/>
          <w:strike/>
          <w:color w:val="A5A5A5" w:themeColor="accent3"/>
          <w:sz w:val="22"/>
        </w:rPr>
        <w:t xml:space="preserve">공격 대응 모드/타겟 추적 모드)에서 번갈아 </w:t>
      </w:r>
      <w:r w:rsidR="00023A7E" w:rsidRPr="00194BED">
        <w:rPr>
          <w:rFonts w:hint="eastAsia"/>
          <w:strike/>
          <w:color w:val="A5A5A5" w:themeColor="accent3"/>
          <w:sz w:val="22"/>
        </w:rPr>
        <w:t>사용</w:t>
      </w:r>
      <w:r w:rsidRPr="00194BED">
        <w:rPr>
          <w:rFonts w:hint="eastAsia"/>
          <w:strike/>
          <w:color w:val="A5A5A5" w:themeColor="accent3"/>
          <w:sz w:val="22"/>
        </w:rPr>
        <w:t xml:space="preserve"> 가능하다.</w:t>
      </w:r>
    </w:p>
    <w:p w14:paraId="4770ABF9" w14:textId="1F2D364D" w:rsidR="00023A7E" w:rsidRPr="00194BED" w:rsidRDefault="00023A7E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>기본 설정은 타겟 추적 모드로 되어 있다.</w:t>
      </w:r>
    </w:p>
    <w:p w14:paraId="2488FD2B" w14:textId="77777777" w:rsidR="00023A7E" w:rsidRPr="00051E32" w:rsidRDefault="00023A7E" w:rsidP="00854E72">
      <w:pPr>
        <w:pStyle w:val="a3"/>
        <w:ind w:leftChars="0" w:left="1160"/>
        <w:rPr>
          <w:sz w:val="22"/>
        </w:rPr>
      </w:pPr>
    </w:p>
    <w:p w14:paraId="337EE180" w14:textId="4167C7E6" w:rsidR="00051E32" w:rsidRPr="00194BED" w:rsidRDefault="00051E32" w:rsidP="00051E32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공격 대응 모드</w:t>
      </w:r>
    </w:p>
    <w:p w14:paraId="109DA1B0" w14:textId="77777777" w:rsidR="00051E32" w:rsidRPr="00194BED" w:rsidRDefault="00051E32" w:rsidP="00051E32">
      <w:pPr>
        <w:ind w:left="2400"/>
        <w:rPr>
          <w:strike/>
          <w:color w:val="A5A5A5" w:themeColor="accent3"/>
          <w:sz w:val="22"/>
          <w:szCs w:val="22"/>
        </w:rPr>
      </w:pPr>
      <w:r w:rsidRPr="00194BED">
        <w:rPr>
          <w:rFonts w:hint="eastAsia"/>
          <w:strike/>
          <w:color w:val="A5A5A5" w:themeColor="accent3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25A4ED69" w:rsidR="00051E32" w:rsidRDefault="00AE5CA7" w:rsidP="00514827">
      <w:pPr>
        <w:jc w:val="center"/>
      </w:pPr>
      <w:r w:rsidRPr="00AE5CA7">
        <w:rPr>
          <w:noProof/>
        </w:rPr>
        <w:drawing>
          <wp:inline distT="0" distB="0" distL="0" distR="0" wp14:anchorId="43349356" wp14:editId="4609C644">
            <wp:extent cx="3154680" cy="2103120"/>
            <wp:effectExtent l="0" t="0" r="7620" b="0"/>
            <wp:docPr id="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3143EB-8D83-4531-9864-4CFB58810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3143EB-8D83-4531-9864-4CFB58810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82" cy="21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2533F1F8" w14:textId="12BAEE40" w:rsidR="004C0525" w:rsidRPr="00051E32" w:rsidRDefault="00514827" w:rsidP="00854E72">
      <w:pPr>
        <w:jc w:val="center"/>
      </w:pPr>
      <w:r w:rsidRPr="00514827">
        <w:rPr>
          <w:noProof/>
        </w:rPr>
        <w:drawing>
          <wp:inline distT="0" distB="0" distL="0" distR="0" wp14:anchorId="484DA4E5" wp14:editId="5B1B864B">
            <wp:extent cx="3223260" cy="2148840"/>
            <wp:effectExtent l="0" t="0" r="0" b="381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525" w:rsidRPr="00051E32" w:rsidSect="001064AF">
      <w:headerReference w:type="default" r:id="rId65"/>
      <w:footerReference w:type="default" r:id="rId66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DA78B5" w14:textId="77777777" w:rsidR="004705D5" w:rsidRDefault="004705D5" w:rsidP="002002E4">
      <w:r>
        <w:separator/>
      </w:r>
    </w:p>
  </w:endnote>
  <w:endnote w:type="continuationSeparator" w:id="0">
    <w:p w14:paraId="72CDFC43" w14:textId="77777777" w:rsidR="004705D5" w:rsidRDefault="004705D5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FC7942" w:rsidRDefault="00FC7942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FC7942" w14:paraId="330082CC" w14:textId="77777777" w:rsidTr="00F41E20">
      <w:tc>
        <w:tcPr>
          <w:tcW w:w="9730" w:type="dxa"/>
        </w:tcPr>
        <w:p w14:paraId="131BF7DD" w14:textId="685E34E8" w:rsidR="00FC7942" w:rsidRPr="00F41E20" w:rsidRDefault="00FC7942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FC7942" w:rsidRDefault="00FC794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04C048" w14:textId="77777777" w:rsidR="004705D5" w:rsidRDefault="004705D5" w:rsidP="002002E4">
      <w:r>
        <w:separator/>
      </w:r>
    </w:p>
  </w:footnote>
  <w:footnote w:type="continuationSeparator" w:id="0">
    <w:p w14:paraId="79D6E15C" w14:textId="77777777" w:rsidR="004705D5" w:rsidRDefault="004705D5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FC7942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FC7942" w:rsidRPr="00F41E20" w:rsidRDefault="00FC7942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FC7942" w:rsidRPr="00F41E20" w:rsidRDefault="00FC7942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FC7942" w:rsidRPr="00F41E20" w:rsidRDefault="00FC7942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FC7942" w:rsidRPr="002002E4" w:rsidRDefault="00FC7942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804FD1"/>
    <w:multiLevelType w:val="hybridMultilevel"/>
    <w:tmpl w:val="1362FF08"/>
    <w:lvl w:ilvl="0" w:tplc="F8380542">
      <w:start w:val="3"/>
      <w:numFmt w:val="bullet"/>
      <w:lvlText w:val="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3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</w:num>
  <w:num w:numId="18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2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AC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672E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98B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043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CA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62D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184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7B3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370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673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BED"/>
    <w:rsid w:val="00194C2D"/>
    <w:rsid w:val="0019519D"/>
    <w:rsid w:val="00195A8E"/>
    <w:rsid w:val="00195C87"/>
    <w:rsid w:val="00195DE2"/>
    <w:rsid w:val="0019621B"/>
    <w:rsid w:val="001967BF"/>
    <w:rsid w:val="00196AEB"/>
    <w:rsid w:val="00196E2F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6B8"/>
    <w:rsid w:val="001D278C"/>
    <w:rsid w:val="001D2863"/>
    <w:rsid w:val="001D2C6C"/>
    <w:rsid w:val="001D2D1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1FB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5FAF"/>
    <w:rsid w:val="002863D8"/>
    <w:rsid w:val="0028666E"/>
    <w:rsid w:val="00286EAD"/>
    <w:rsid w:val="00286FE1"/>
    <w:rsid w:val="002874E7"/>
    <w:rsid w:val="002876FE"/>
    <w:rsid w:val="002877D3"/>
    <w:rsid w:val="00287CC1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3F3E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C39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0F4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2D78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1D4C"/>
    <w:rsid w:val="002D232E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53C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3B2F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08D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7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41"/>
    <w:rsid w:val="00384FC5"/>
    <w:rsid w:val="003856FF"/>
    <w:rsid w:val="003857C6"/>
    <w:rsid w:val="00386A42"/>
    <w:rsid w:val="00386BEC"/>
    <w:rsid w:val="00386F26"/>
    <w:rsid w:val="003877CD"/>
    <w:rsid w:val="003878E2"/>
    <w:rsid w:val="00387DF7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DC3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5A1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381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BB5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23D"/>
    <w:rsid w:val="003E0AC0"/>
    <w:rsid w:val="003E0DD6"/>
    <w:rsid w:val="003E135C"/>
    <w:rsid w:val="003E13D8"/>
    <w:rsid w:val="003E1541"/>
    <w:rsid w:val="003E1604"/>
    <w:rsid w:val="003E17BA"/>
    <w:rsid w:val="003E1A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981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16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1F71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5D0"/>
    <w:rsid w:val="00443801"/>
    <w:rsid w:val="00443C39"/>
    <w:rsid w:val="004441D9"/>
    <w:rsid w:val="00444268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5D5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20D"/>
    <w:rsid w:val="0048470B"/>
    <w:rsid w:val="00484C75"/>
    <w:rsid w:val="00484D15"/>
    <w:rsid w:val="00484E7F"/>
    <w:rsid w:val="004856A1"/>
    <w:rsid w:val="00485777"/>
    <w:rsid w:val="004857BE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EB1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DB5"/>
    <w:rsid w:val="00504FED"/>
    <w:rsid w:val="00505213"/>
    <w:rsid w:val="00505369"/>
    <w:rsid w:val="00505AD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25C7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900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38C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7E4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7CF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BAA"/>
    <w:rsid w:val="00642D49"/>
    <w:rsid w:val="00642D8E"/>
    <w:rsid w:val="00643335"/>
    <w:rsid w:val="00643534"/>
    <w:rsid w:val="00645441"/>
    <w:rsid w:val="00645839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571AD"/>
    <w:rsid w:val="0066065F"/>
    <w:rsid w:val="00660BE1"/>
    <w:rsid w:val="006610F1"/>
    <w:rsid w:val="006610F2"/>
    <w:rsid w:val="0066126E"/>
    <w:rsid w:val="006612D2"/>
    <w:rsid w:val="006626FD"/>
    <w:rsid w:val="00662DDE"/>
    <w:rsid w:val="00662EF1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3522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94D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3E8E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7F1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683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2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C77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2EE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032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491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7AD"/>
    <w:rsid w:val="0077229F"/>
    <w:rsid w:val="00772387"/>
    <w:rsid w:val="00772934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C20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6504"/>
    <w:rsid w:val="007B708D"/>
    <w:rsid w:val="007B7753"/>
    <w:rsid w:val="007B7781"/>
    <w:rsid w:val="007C0636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269"/>
    <w:rsid w:val="00807DE9"/>
    <w:rsid w:val="00807E1C"/>
    <w:rsid w:val="00807F33"/>
    <w:rsid w:val="008104E7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4E72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848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2E8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0C3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DBF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3D2"/>
    <w:rsid w:val="00985CB7"/>
    <w:rsid w:val="0098639C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451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E7E86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105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4A7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41D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05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279C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0D4E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87E2A"/>
    <w:rsid w:val="00A87E67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4E85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014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38E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5CA7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879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0CAF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171C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ADB"/>
    <w:rsid w:val="00B67BF9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1A87"/>
    <w:rsid w:val="00B821BA"/>
    <w:rsid w:val="00B825FB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390"/>
    <w:rsid w:val="00B854AE"/>
    <w:rsid w:val="00B85E71"/>
    <w:rsid w:val="00B86E7C"/>
    <w:rsid w:val="00B873C8"/>
    <w:rsid w:val="00B875C5"/>
    <w:rsid w:val="00B876A1"/>
    <w:rsid w:val="00B8775A"/>
    <w:rsid w:val="00B8777E"/>
    <w:rsid w:val="00B87E19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200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7DF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393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1FB"/>
    <w:rsid w:val="00C268C2"/>
    <w:rsid w:val="00C26966"/>
    <w:rsid w:val="00C27DD1"/>
    <w:rsid w:val="00C27EC7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37A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3CF1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004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0F1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07F5A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527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C01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072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26FD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37DA7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BAF"/>
    <w:rsid w:val="00E45D76"/>
    <w:rsid w:val="00E45D88"/>
    <w:rsid w:val="00E45F8B"/>
    <w:rsid w:val="00E46D9B"/>
    <w:rsid w:val="00E47513"/>
    <w:rsid w:val="00E4797F"/>
    <w:rsid w:val="00E50AE8"/>
    <w:rsid w:val="00E50E76"/>
    <w:rsid w:val="00E50F8B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2C90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2FF2"/>
    <w:rsid w:val="00EB3002"/>
    <w:rsid w:val="00EB3ADD"/>
    <w:rsid w:val="00EB3B6C"/>
    <w:rsid w:val="00EB417B"/>
    <w:rsid w:val="00EB4238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A92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A11"/>
    <w:rsid w:val="00F27C79"/>
    <w:rsid w:val="00F300C6"/>
    <w:rsid w:val="00F302BC"/>
    <w:rsid w:val="00F30AB1"/>
    <w:rsid w:val="00F30D15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4E79"/>
    <w:rsid w:val="00F76251"/>
    <w:rsid w:val="00F76C4A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094"/>
    <w:rsid w:val="00FA792A"/>
    <w:rsid w:val="00FB0638"/>
    <w:rsid w:val="00FB0A87"/>
    <w:rsid w:val="00FB1394"/>
    <w:rsid w:val="00FB162C"/>
    <w:rsid w:val="00FB1C0E"/>
    <w:rsid w:val="00FB27F4"/>
    <w:rsid w:val="00FB2FE6"/>
    <w:rsid w:val="00FB4842"/>
    <w:rsid w:val="00FB4CEA"/>
    <w:rsid w:val="00FB5346"/>
    <w:rsid w:val="00FB5CA2"/>
    <w:rsid w:val="00FB6F6B"/>
    <w:rsid w:val="00FB780F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942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219E"/>
    <w:rsid w:val="00FE3646"/>
    <w:rsid w:val="00FE390D"/>
    <w:rsid w:val="00FE3DB4"/>
    <w:rsid w:val="00FE4A0A"/>
    <w:rsid w:val="00FE509B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53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42D8C2A-DC39-4C6D-9CDA-BBD511FFF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1564</TotalTime>
  <Pages>39</Pages>
  <Words>1428</Words>
  <Characters>8145</Characters>
  <Application>Microsoft Office Word</Application>
  <DocSecurity>0</DocSecurity>
  <Lines>67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mj k</cp:lastModifiedBy>
  <cp:revision>346</cp:revision>
  <cp:lastPrinted>2017-07-23T12:09:00Z</cp:lastPrinted>
  <dcterms:created xsi:type="dcterms:W3CDTF">2017-09-13T04:48:00Z</dcterms:created>
  <dcterms:modified xsi:type="dcterms:W3CDTF">2018-08-10T09:41:00Z</dcterms:modified>
</cp:coreProperties>
</file>