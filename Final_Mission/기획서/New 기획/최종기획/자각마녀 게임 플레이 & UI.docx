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32804C" w14:textId="77777777" w:rsidR="00410CF1" w:rsidRPr="00D32A1B" w:rsidRDefault="00410CF1" w:rsidP="00410CF1">
      <w:pPr>
        <w:spacing w:line="276" w:lineRule="auto"/>
        <w:rPr>
          <w:sz w:val="52"/>
        </w:rPr>
      </w:pPr>
      <w:bookmarkStart w:id="0" w:name="_Hlk496565716"/>
      <w:bookmarkEnd w:id="0"/>
    </w:p>
    <w:p w14:paraId="4494AFD1" w14:textId="329B40C1" w:rsidR="008C5CD5" w:rsidRDefault="008C5CD5" w:rsidP="00410CF1">
      <w:pPr>
        <w:spacing w:line="276" w:lineRule="auto"/>
        <w:jc w:val="center"/>
        <w:rPr>
          <w:sz w:val="36"/>
        </w:rPr>
      </w:pPr>
    </w:p>
    <w:p w14:paraId="090FF6BF" w14:textId="77777777" w:rsidR="007E7F31" w:rsidRDefault="007E7F31" w:rsidP="00410CF1">
      <w:pPr>
        <w:spacing w:line="276" w:lineRule="auto"/>
        <w:jc w:val="center"/>
        <w:rPr>
          <w:sz w:val="36"/>
        </w:rPr>
      </w:pPr>
    </w:p>
    <w:p w14:paraId="3643657D" w14:textId="77777777" w:rsidR="008C5CD5" w:rsidRDefault="008C5CD5" w:rsidP="00564B9A">
      <w:pPr>
        <w:spacing w:line="276" w:lineRule="auto"/>
        <w:rPr>
          <w:sz w:val="36"/>
        </w:rPr>
      </w:pPr>
    </w:p>
    <w:p w14:paraId="5870A5C5" w14:textId="4F559140" w:rsidR="00410CF1" w:rsidRPr="00D32A1B" w:rsidRDefault="00410CF1" w:rsidP="00410CF1">
      <w:pPr>
        <w:spacing w:line="276" w:lineRule="auto"/>
        <w:jc w:val="center"/>
        <w:rPr>
          <w:sz w:val="36"/>
        </w:rPr>
      </w:pPr>
      <w:r w:rsidRPr="00D32A1B">
        <w:rPr>
          <w:rFonts w:hint="eastAsia"/>
          <w:sz w:val="36"/>
        </w:rPr>
        <w:t xml:space="preserve">2017년 </w:t>
      </w:r>
      <w:r w:rsidR="00525D29">
        <w:rPr>
          <w:rFonts w:hint="eastAsia"/>
          <w:sz w:val="36"/>
        </w:rPr>
        <w:t>졸업작품 기획서</w:t>
      </w:r>
    </w:p>
    <w:p w14:paraId="74945F50" w14:textId="1B42B6F5" w:rsidR="00410CF1" w:rsidRPr="00D32A1B" w:rsidRDefault="00410CF1" w:rsidP="00410CF1">
      <w:pPr>
        <w:spacing w:line="276" w:lineRule="auto"/>
        <w:jc w:val="center"/>
        <w:rPr>
          <w:sz w:val="36"/>
        </w:rPr>
      </w:pPr>
      <w:r w:rsidRPr="00D32A1B">
        <w:rPr>
          <w:rFonts w:hint="eastAsia"/>
          <w:sz w:val="36"/>
        </w:rPr>
        <w:t xml:space="preserve">팀 </w:t>
      </w:r>
      <w:r w:rsidR="00525D29">
        <w:rPr>
          <w:rFonts w:hint="eastAsia"/>
          <w:sz w:val="36"/>
        </w:rPr>
        <w:t>NAME</w:t>
      </w:r>
    </w:p>
    <w:p w14:paraId="7B197DB7" w14:textId="20F21C1A" w:rsidR="00410CF1" w:rsidRPr="00484E7F" w:rsidRDefault="00525D29" w:rsidP="00410CF1">
      <w:pPr>
        <w:spacing w:line="276" w:lineRule="auto"/>
        <w:jc w:val="center"/>
        <w:rPr>
          <w:b/>
          <w:sz w:val="96"/>
        </w:rPr>
      </w:pPr>
      <w:r>
        <w:rPr>
          <w:rFonts w:hint="eastAsia"/>
          <w:b/>
          <w:sz w:val="96"/>
        </w:rPr>
        <w:t>자각 마녀</w:t>
      </w:r>
    </w:p>
    <w:p w14:paraId="2EE47782" w14:textId="2BAA5AF8" w:rsidR="00557F0F" w:rsidRDefault="00525D29" w:rsidP="00410CF1">
      <w:pPr>
        <w:spacing w:line="276" w:lineRule="auto"/>
        <w:jc w:val="center"/>
        <w:rPr>
          <w:b/>
          <w:sz w:val="52"/>
        </w:rPr>
      </w:pPr>
      <w:r>
        <w:rPr>
          <w:rFonts w:hint="eastAsia"/>
          <w:b/>
          <w:sz w:val="52"/>
        </w:rPr>
        <w:t xml:space="preserve">게임 </w:t>
      </w:r>
      <w:r w:rsidR="009B00B0">
        <w:rPr>
          <w:rFonts w:hint="eastAsia"/>
          <w:b/>
          <w:sz w:val="52"/>
        </w:rPr>
        <w:t>플레이 &amp; UI</w:t>
      </w:r>
    </w:p>
    <w:p w14:paraId="0F81E6AD" w14:textId="14CAD687" w:rsidR="00BA601F" w:rsidRPr="00BA601F" w:rsidRDefault="00BA601F" w:rsidP="00410CF1">
      <w:pPr>
        <w:spacing w:line="276" w:lineRule="auto"/>
        <w:jc w:val="center"/>
        <w:rPr>
          <w:b/>
          <w:sz w:val="40"/>
        </w:rPr>
      </w:pPr>
    </w:p>
    <w:p w14:paraId="1BF8C6D9" w14:textId="77777777" w:rsidR="00410CF1" w:rsidRPr="00FF7C6E" w:rsidRDefault="00410CF1" w:rsidP="00410CF1">
      <w:pPr>
        <w:spacing w:line="276" w:lineRule="auto"/>
        <w:jc w:val="center"/>
        <w:rPr>
          <w:sz w:val="52"/>
        </w:rPr>
      </w:pPr>
    </w:p>
    <w:p w14:paraId="7D7781C2" w14:textId="6C456660" w:rsidR="00410CF1" w:rsidRPr="00D32A1B" w:rsidRDefault="00410CF1" w:rsidP="00410CF1">
      <w:pPr>
        <w:spacing w:line="276" w:lineRule="auto"/>
        <w:jc w:val="center"/>
        <w:rPr>
          <w:sz w:val="52"/>
        </w:rPr>
      </w:pPr>
    </w:p>
    <w:p w14:paraId="6CB9E8B5" w14:textId="5133149C" w:rsidR="00410CF1" w:rsidRPr="00D2144D" w:rsidRDefault="00410CF1" w:rsidP="00410CF1">
      <w:pPr>
        <w:spacing w:line="276" w:lineRule="auto"/>
        <w:jc w:val="center"/>
        <w:rPr>
          <w:color w:val="000000" w:themeColor="text1"/>
          <w:sz w:val="36"/>
        </w:rPr>
      </w:pPr>
      <w:r w:rsidRPr="00D2144D">
        <w:rPr>
          <w:rFonts w:hint="eastAsia"/>
          <w:color w:val="000000" w:themeColor="text1"/>
          <w:sz w:val="36"/>
        </w:rPr>
        <w:t xml:space="preserve">작성자: </w:t>
      </w:r>
      <w:r w:rsidR="00B920AD">
        <w:rPr>
          <w:rFonts w:hint="eastAsia"/>
          <w:color w:val="000000" w:themeColor="text1"/>
          <w:sz w:val="36"/>
        </w:rPr>
        <w:t>전현우, 김민정</w:t>
      </w:r>
    </w:p>
    <w:p w14:paraId="519117EF" w14:textId="79E41198" w:rsidR="00AA6F2D" w:rsidRPr="00D2144D" w:rsidRDefault="00AA6F2D" w:rsidP="00410CF1">
      <w:pPr>
        <w:spacing w:line="276" w:lineRule="auto"/>
        <w:jc w:val="center"/>
        <w:rPr>
          <w:color w:val="000000" w:themeColor="text1"/>
          <w:sz w:val="22"/>
        </w:rPr>
      </w:pPr>
      <w:r w:rsidRPr="00D2144D">
        <w:rPr>
          <w:rFonts w:hint="eastAsia"/>
          <w:color w:val="000000" w:themeColor="text1"/>
          <w:sz w:val="22"/>
        </w:rPr>
        <w:t xml:space="preserve">010 </w:t>
      </w:r>
      <w:r w:rsidRPr="00D2144D">
        <w:rPr>
          <w:color w:val="000000" w:themeColor="text1"/>
          <w:sz w:val="22"/>
        </w:rPr>
        <w:t>–</w:t>
      </w:r>
      <w:r w:rsidRPr="00D2144D">
        <w:rPr>
          <w:rFonts w:hint="eastAsia"/>
          <w:color w:val="000000" w:themeColor="text1"/>
          <w:sz w:val="22"/>
        </w:rPr>
        <w:t xml:space="preserve"> </w:t>
      </w:r>
      <w:r w:rsidR="00525D29">
        <w:rPr>
          <w:color w:val="000000" w:themeColor="text1"/>
          <w:sz w:val="22"/>
        </w:rPr>
        <w:t>9822</w:t>
      </w:r>
      <w:r w:rsidRPr="00D2144D">
        <w:rPr>
          <w:rFonts w:hint="eastAsia"/>
          <w:color w:val="000000" w:themeColor="text1"/>
          <w:sz w:val="22"/>
        </w:rPr>
        <w:t xml:space="preserve"> </w:t>
      </w:r>
      <w:r w:rsidRPr="00D2144D">
        <w:rPr>
          <w:color w:val="000000" w:themeColor="text1"/>
          <w:sz w:val="22"/>
        </w:rPr>
        <w:t>–</w:t>
      </w:r>
      <w:r w:rsidRPr="00D2144D">
        <w:rPr>
          <w:rFonts w:hint="eastAsia"/>
          <w:color w:val="000000" w:themeColor="text1"/>
          <w:sz w:val="22"/>
        </w:rPr>
        <w:t xml:space="preserve"> </w:t>
      </w:r>
      <w:r w:rsidR="00525D29">
        <w:rPr>
          <w:color w:val="000000" w:themeColor="text1"/>
          <w:sz w:val="22"/>
        </w:rPr>
        <w:t>8028</w:t>
      </w:r>
    </w:p>
    <w:p w14:paraId="1954D9F4" w14:textId="19BC9D23" w:rsidR="005714C2" w:rsidRDefault="00B64AB0" w:rsidP="005D41E5">
      <w:pPr>
        <w:spacing w:line="276" w:lineRule="auto"/>
        <w:jc w:val="center"/>
        <w:rPr>
          <w:color w:val="000000" w:themeColor="text1"/>
          <w:sz w:val="22"/>
        </w:rPr>
      </w:pPr>
      <w:hyperlink r:id="rId8" w:history="1">
        <w:r w:rsidR="009B00B0" w:rsidRPr="00775D01">
          <w:rPr>
            <w:rStyle w:val="ab"/>
            <w:rFonts w:hint="eastAsia"/>
            <w:sz w:val="22"/>
          </w:rPr>
          <w:t>wooloves@naver.com</w:t>
        </w:r>
      </w:hyperlink>
    </w:p>
    <w:p w14:paraId="4B5C42B2" w14:textId="5412B20C" w:rsidR="009B00B0" w:rsidRDefault="009B00B0" w:rsidP="005D41E5">
      <w:pPr>
        <w:spacing w:line="276" w:lineRule="auto"/>
        <w:jc w:val="center"/>
        <w:rPr>
          <w:color w:val="000000" w:themeColor="text1"/>
          <w:sz w:val="22"/>
        </w:rPr>
      </w:pPr>
      <w:r>
        <w:rPr>
          <w:color w:val="000000" w:themeColor="text1"/>
          <w:sz w:val="22"/>
        </w:rPr>
        <w:t>010 – 7645 – 4351</w:t>
      </w:r>
    </w:p>
    <w:p w14:paraId="677E5918" w14:textId="5DEF5163" w:rsidR="009B00B0" w:rsidRDefault="00B64AB0" w:rsidP="005D41E5">
      <w:pPr>
        <w:spacing w:line="276" w:lineRule="auto"/>
        <w:jc w:val="center"/>
        <w:rPr>
          <w:color w:val="000000" w:themeColor="text1"/>
          <w:sz w:val="22"/>
        </w:rPr>
      </w:pPr>
      <w:hyperlink r:id="rId9" w:history="1">
        <w:r w:rsidR="009B00B0" w:rsidRPr="00775D01">
          <w:rPr>
            <w:rStyle w:val="ab"/>
            <w:sz w:val="22"/>
          </w:rPr>
          <w:t>h</w:t>
        </w:r>
        <w:r w:rsidR="009B00B0" w:rsidRPr="00775D01">
          <w:rPr>
            <w:rStyle w:val="ab"/>
            <w:rFonts w:hint="eastAsia"/>
            <w:sz w:val="22"/>
          </w:rPr>
          <w:t>a</w:t>
        </w:r>
        <w:r w:rsidR="009B00B0" w:rsidRPr="00775D01">
          <w:rPr>
            <w:rStyle w:val="ab"/>
            <w:sz w:val="22"/>
          </w:rPr>
          <w:t>gon47@naver.com</w:t>
        </w:r>
      </w:hyperlink>
    </w:p>
    <w:p w14:paraId="3AD9B740" w14:textId="77777777" w:rsidR="009B00B0" w:rsidRPr="00D2144D" w:rsidRDefault="009B00B0" w:rsidP="005D41E5">
      <w:pPr>
        <w:spacing w:line="276" w:lineRule="auto"/>
        <w:jc w:val="center"/>
        <w:rPr>
          <w:color w:val="000000" w:themeColor="text1"/>
          <w:sz w:val="22"/>
        </w:rPr>
      </w:pPr>
    </w:p>
    <w:p w14:paraId="4BBB2E72" w14:textId="77777777" w:rsidR="005D41E5" w:rsidRDefault="005D41E5">
      <w:pPr>
        <w:widowControl/>
        <w:wordWrap/>
        <w:jc w:val="left"/>
        <w:rPr>
          <w:b/>
          <w:bCs/>
        </w:rPr>
      </w:pPr>
      <w:r>
        <w:rPr>
          <w:b/>
          <w:bCs/>
        </w:rPr>
        <w:br w:type="page"/>
      </w:r>
    </w:p>
    <w:p w14:paraId="76BB16DE" w14:textId="5CD914CE" w:rsidR="00021C9E" w:rsidRDefault="00021C9E">
      <w:pPr>
        <w:widowControl/>
        <w:wordWrap/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수정내역</w:t>
      </w:r>
    </w:p>
    <w:p w14:paraId="0F000572" w14:textId="77777777" w:rsidR="003F7567" w:rsidRDefault="003F7567">
      <w:pPr>
        <w:widowControl/>
        <w:wordWrap/>
        <w:jc w:val="left"/>
        <w:rPr>
          <w:b/>
          <w:bCs/>
        </w:rPr>
      </w:pPr>
    </w:p>
    <w:p w14:paraId="328D7AFA" w14:textId="31C9930F" w:rsidR="003F7A3C" w:rsidRDefault="003F7A3C">
      <w:pPr>
        <w:widowControl/>
        <w:wordWrap/>
        <w:jc w:val="left"/>
        <w:rPr>
          <w:b/>
          <w:bCs/>
        </w:rPr>
      </w:pPr>
      <w:r>
        <w:rPr>
          <w:rFonts w:hint="eastAsia"/>
          <w:b/>
          <w:bCs/>
        </w:rPr>
        <w:t>게임 플레이 &amp;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UI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65"/>
        <w:gridCol w:w="6894"/>
        <w:gridCol w:w="1371"/>
      </w:tblGrid>
      <w:tr w:rsidR="00F25F6D" w14:paraId="0D53180D" w14:textId="77777777" w:rsidTr="00652347">
        <w:tc>
          <w:tcPr>
            <w:tcW w:w="1465" w:type="dxa"/>
            <w:shd w:val="clear" w:color="auto" w:fill="DEEAF6" w:themeFill="accent1" w:themeFillTint="33"/>
          </w:tcPr>
          <w:p w14:paraId="0E88F1C4" w14:textId="06DBC30D" w:rsidR="007D4DBC" w:rsidRPr="00F25F6D" w:rsidRDefault="007D4DB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일자</w:t>
            </w:r>
          </w:p>
        </w:tc>
        <w:tc>
          <w:tcPr>
            <w:tcW w:w="6894" w:type="dxa"/>
            <w:shd w:val="clear" w:color="auto" w:fill="DEEAF6" w:themeFill="accent1" w:themeFillTint="33"/>
          </w:tcPr>
          <w:p w14:paraId="36AF9663" w14:textId="544AD81F" w:rsidR="007D4DBC" w:rsidRPr="00F25F6D" w:rsidRDefault="007D4DB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내용</w:t>
            </w:r>
          </w:p>
        </w:tc>
        <w:tc>
          <w:tcPr>
            <w:tcW w:w="1371" w:type="dxa"/>
            <w:shd w:val="clear" w:color="auto" w:fill="DEEAF6" w:themeFill="accent1" w:themeFillTint="33"/>
          </w:tcPr>
          <w:p w14:paraId="092937EC" w14:textId="46D64BB7" w:rsidR="007D4DBC" w:rsidRPr="00F25F6D" w:rsidRDefault="007D4DB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작업자</w:t>
            </w:r>
          </w:p>
        </w:tc>
      </w:tr>
      <w:tr w:rsidR="00F25F6D" w14:paraId="340FED16" w14:textId="77777777" w:rsidTr="00F25F6D">
        <w:tc>
          <w:tcPr>
            <w:tcW w:w="1465" w:type="dxa"/>
          </w:tcPr>
          <w:p w14:paraId="47CE70DB" w14:textId="1528A51C" w:rsidR="007D4DBC" w:rsidRPr="00F25F6D" w:rsidRDefault="008E0595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</w:t>
            </w:r>
            <w:r w:rsidR="009B00B0">
              <w:rPr>
                <w:rFonts w:hint="eastAsia"/>
                <w:bCs/>
                <w:sz w:val="21"/>
              </w:rPr>
              <w:t>.10.23</w:t>
            </w:r>
          </w:p>
        </w:tc>
        <w:tc>
          <w:tcPr>
            <w:tcW w:w="6894" w:type="dxa"/>
          </w:tcPr>
          <w:p w14:paraId="55CC5BFF" w14:textId="2D05B4EB" w:rsidR="007D4DBC" w:rsidRPr="00F25F6D" w:rsidRDefault="007614CD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초안 작성 시작</w:t>
            </w:r>
          </w:p>
        </w:tc>
        <w:tc>
          <w:tcPr>
            <w:tcW w:w="1371" w:type="dxa"/>
          </w:tcPr>
          <w:p w14:paraId="1BF228B2" w14:textId="22B2643F" w:rsidR="007D4DBC" w:rsidRPr="00F25F6D" w:rsidRDefault="009B00B0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</w:tbl>
    <w:p w14:paraId="08259423" w14:textId="204288B5" w:rsidR="00BE64A3" w:rsidRPr="003F7A3C" w:rsidRDefault="003F7A3C" w:rsidP="00BD3D64">
      <w:pPr>
        <w:widowControl/>
        <w:wordWrap/>
        <w:jc w:val="left"/>
        <w:rPr>
          <w:b/>
          <w:bCs/>
        </w:rPr>
      </w:pPr>
      <w:r>
        <w:rPr>
          <w:rFonts w:hint="eastAsia"/>
          <w:b/>
          <w:bCs/>
        </w:rPr>
        <w:t>게임 조작 시스템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65"/>
        <w:gridCol w:w="6894"/>
        <w:gridCol w:w="1371"/>
      </w:tblGrid>
      <w:tr w:rsidR="003F7A3C" w14:paraId="6D4A08B0" w14:textId="77777777" w:rsidTr="001C4580">
        <w:tc>
          <w:tcPr>
            <w:tcW w:w="1465" w:type="dxa"/>
            <w:shd w:val="clear" w:color="auto" w:fill="DEEAF6" w:themeFill="accent1" w:themeFillTint="33"/>
          </w:tcPr>
          <w:p w14:paraId="3EED5164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일자</w:t>
            </w:r>
          </w:p>
        </w:tc>
        <w:tc>
          <w:tcPr>
            <w:tcW w:w="6894" w:type="dxa"/>
            <w:shd w:val="clear" w:color="auto" w:fill="DEEAF6" w:themeFill="accent1" w:themeFillTint="33"/>
          </w:tcPr>
          <w:p w14:paraId="315832AF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내용</w:t>
            </w:r>
          </w:p>
        </w:tc>
        <w:tc>
          <w:tcPr>
            <w:tcW w:w="1371" w:type="dxa"/>
            <w:shd w:val="clear" w:color="auto" w:fill="DEEAF6" w:themeFill="accent1" w:themeFillTint="33"/>
          </w:tcPr>
          <w:p w14:paraId="1F9D36BF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작업자</w:t>
            </w:r>
          </w:p>
        </w:tc>
      </w:tr>
      <w:tr w:rsidR="003F7A3C" w14:paraId="17866578" w14:textId="77777777" w:rsidTr="001C4580">
        <w:tc>
          <w:tcPr>
            <w:tcW w:w="1465" w:type="dxa"/>
          </w:tcPr>
          <w:p w14:paraId="4C3C36D5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</w:t>
            </w:r>
            <w:r w:rsidRPr="00F25F6D">
              <w:rPr>
                <w:rFonts w:hint="eastAsia"/>
                <w:bCs/>
                <w:sz w:val="21"/>
              </w:rPr>
              <w:t>.0</w:t>
            </w:r>
            <w:r>
              <w:rPr>
                <w:bCs/>
                <w:sz w:val="21"/>
              </w:rPr>
              <w:t>9</w:t>
            </w:r>
            <w:r>
              <w:rPr>
                <w:rFonts w:hint="eastAsia"/>
                <w:bCs/>
                <w:sz w:val="21"/>
              </w:rPr>
              <w:t>.13</w:t>
            </w:r>
          </w:p>
        </w:tc>
        <w:tc>
          <w:tcPr>
            <w:tcW w:w="6894" w:type="dxa"/>
          </w:tcPr>
          <w:p w14:paraId="3D105CA0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초안 작성 시작</w:t>
            </w:r>
          </w:p>
        </w:tc>
        <w:tc>
          <w:tcPr>
            <w:tcW w:w="1371" w:type="dxa"/>
          </w:tcPr>
          <w:p w14:paraId="37BE3866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3F7A3C" w14:paraId="50002B1F" w14:textId="77777777" w:rsidTr="001C4580">
        <w:tc>
          <w:tcPr>
            <w:tcW w:w="1465" w:type="dxa"/>
          </w:tcPr>
          <w:p w14:paraId="19EF59DA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7.09.14</w:t>
            </w:r>
          </w:p>
        </w:tc>
        <w:tc>
          <w:tcPr>
            <w:tcW w:w="6894" w:type="dxa"/>
          </w:tcPr>
          <w:p w14:paraId="0E56CEF3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세부 작성</w:t>
            </w:r>
          </w:p>
        </w:tc>
        <w:tc>
          <w:tcPr>
            <w:tcW w:w="1371" w:type="dxa"/>
          </w:tcPr>
          <w:p w14:paraId="334DF015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3F7A3C" w14:paraId="6E238C43" w14:textId="77777777" w:rsidTr="001C4580">
        <w:tc>
          <w:tcPr>
            <w:tcW w:w="1465" w:type="dxa"/>
          </w:tcPr>
          <w:p w14:paraId="318327C5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17.09.15</w:t>
            </w:r>
          </w:p>
        </w:tc>
        <w:tc>
          <w:tcPr>
            <w:tcW w:w="6894" w:type="dxa"/>
          </w:tcPr>
          <w:p w14:paraId="0F996C70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플레이 설정,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플레이 조작 세부 작성</w:t>
            </w:r>
          </w:p>
        </w:tc>
        <w:tc>
          <w:tcPr>
            <w:tcW w:w="1371" w:type="dxa"/>
          </w:tcPr>
          <w:p w14:paraId="0BE1BD30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3F7A3C" w14:paraId="69E1CE9E" w14:textId="77777777" w:rsidTr="001C4580">
        <w:tc>
          <w:tcPr>
            <w:tcW w:w="1465" w:type="dxa"/>
          </w:tcPr>
          <w:p w14:paraId="64C8DE86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17.09.19</w:t>
            </w:r>
          </w:p>
        </w:tc>
        <w:tc>
          <w:tcPr>
            <w:tcW w:w="6894" w:type="dxa"/>
          </w:tcPr>
          <w:p w14:paraId="090DA202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기준에 따른 분류</w:t>
            </w:r>
          </w:p>
        </w:tc>
        <w:tc>
          <w:tcPr>
            <w:tcW w:w="1371" w:type="dxa"/>
          </w:tcPr>
          <w:p w14:paraId="6B0CECB5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</w:tbl>
    <w:p w14:paraId="27C4AB53" w14:textId="33833E87" w:rsidR="003F7A3C" w:rsidRDefault="003F7A3C" w:rsidP="00BD3D64">
      <w:pPr>
        <w:widowControl/>
        <w:wordWrap/>
        <w:jc w:val="left"/>
        <w:rPr>
          <w:rFonts w:asciiTheme="majorHAnsi" w:eastAsiaTheme="majorHAnsi"/>
          <w:color w:val="548DD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65"/>
        <w:gridCol w:w="6894"/>
        <w:gridCol w:w="1371"/>
      </w:tblGrid>
      <w:tr w:rsidR="003F7A3C" w14:paraId="51D23A22" w14:textId="77777777" w:rsidTr="001C4580">
        <w:tc>
          <w:tcPr>
            <w:tcW w:w="1465" w:type="dxa"/>
            <w:shd w:val="clear" w:color="auto" w:fill="DEEAF6" w:themeFill="accent1" w:themeFillTint="33"/>
          </w:tcPr>
          <w:p w14:paraId="238AE375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일자</w:t>
            </w:r>
          </w:p>
        </w:tc>
        <w:tc>
          <w:tcPr>
            <w:tcW w:w="6894" w:type="dxa"/>
            <w:shd w:val="clear" w:color="auto" w:fill="DEEAF6" w:themeFill="accent1" w:themeFillTint="33"/>
          </w:tcPr>
          <w:p w14:paraId="2244CD95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내용</w:t>
            </w:r>
          </w:p>
        </w:tc>
        <w:tc>
          <w:tcPr>
            <w:tcW w:w="1371" w:type="dxa"/>
            <w:shd w:val="clear" w:color="auto" w:fill="DEEAF6" w:themeFill="accent1" w:themeFillTint="33"/>
          </w:tcPr>
          <w:p w14:paraId="448F8AF2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작업자</w:t>
            </w:r>
          </w:p>
        </w:tc>
      </w:tr>
      <w:tr w:rsidR="003F7A3C" w14:paraId="0421E998" w14:textId="77777777" w:rsidTr="001C4580">
        <w:tc>
          <w:tcPr>
            <w:tcW w:w="1465" w:type="dxa"/>
          </w:tcPr>
          <w:p w14:paraId="090D0A7D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17.10.23</w:t>
            </w:r>
          </w:p>
        </w:tc>
        <w:tc>
          <w:tcPr>
            <w:tcW w:w="6894" w:type="dxa"/>
          </w:tcPr>
          <w:p w14:paraId="5458129C" w14:textId="3E9BDB43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게임 플레이&amp;</w:t>
            </w:r>
            <w:r>
              <w:rPr>
                <w:bCs/>
                <w:sz w:val="21"/>
              </w:rPr>
              <w:t xml:space="preserve">UI, </w:t>
            </w:r>
            <w:r>
              <w:rPr>
                <w:rFonts w:hint="eastAsia"/>
                <w:bCs/>
                <w:sz w:val="21"/>
              </w:rPr>
              <w:t>게임 조작 시스템 문서 통합</w:t>
            </w:r>
          </w:p>
        </w:tc>
        <w:tc>
          <w:tcPr>
            <w:tcW w:w="1371" w:type="dxa"/>
          </w:tcPr>
          <w:p w14:paraId="51CEC329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782942" w14:paraId="04024DA2" w14:textId="77777777" w:rsidTr="001C4580">
        <w:tc>
          <w:tcPr>
            <w:tcW w:w="1465" w:type="dxa"/>
          </w:tcPr>
          <w:p w14:paraId="5E62A8A0" w14:textId="2CBE788E" w:rsidR="00782942" w:rsidRDefault="00782942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17.10.24</w:t>
            </w:r>
          </w:p>
        </w:tc>
        <w:tc>
          <w:tcPr>
            <w:tcW w:w="6894" w:type="dxa"/>
          </w:tcPr>
          <w:p w14:paraId="09EBEBDA" w14:textId="459EF2D7" w:rsidR="00782942" w:rsidRDefault="00782942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게임 소개,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게임 플레이,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전투 시스템 추가</w:t>
            </w:r>
          </w:p>
        </w:tc>
        <w:tc>
          <w:tcPr>
            <w:tcW w:w="1371" w:type="dxa"/>
          </w:tcPr>
          <w:p w14:paraId="3AC3C8FC" w14:textId="3C6A54FD" w:rsidR="00782942" w:rsidRDefault="00C1139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BA5D03" w14:paraId="19B64844" w14:textId="77777777" w:rsidTr="001C4580">
        <w:tc>
          <w:tcPr>
            <w:tcW w:w="1465" w:type="dxa"/>
          </w:tcPr>
          <w:p w14:paraId="627E4E39" w14:textId="2BF03C29" w:rsidR="00BA5D03" w:rsidRDefault="00BA5D0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7.10.24</w:t>
            </w:r>
          </w:p>
        </w:tc>
        <w:tc>
          <w:tcPr>
            <w:tcW w:w="6894" w:type="dxa"/>
          </w:tcPr>
          <w:p w14:paraId="228BD7B2" w14:textId="4CA7A99A" w:rsidR="00BA5D03" w:rsidRDefault="0031350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게임 소개 이후부터 새로 작성</w:t>
            </w:r>
            <w:r w:rsidR="00BB3B14">
              <w:rPr>
                <w:rFonts w:hint="eastAsia"/>
                <w:bCs/>
                <w:sz w:val="21"/>
              </w:rPr>
              <w:t>/게임 씬 순서 로직 통합</w:t>
            </w:r>
          </w:p>
        </w:tc>
        <w:tc>
          <w:tcPr>
            <w:tcW w:w="1371" w:type="dxa"/>
          </w:tcPr>
          <w:p w14:paraId="69DE8C39" w14:textId="4E3E7346" w:rsidR="00BA5D03" w:rsidRDefault="00BA5D0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20076D" w14:paraId="1A1F291B" w14:textId="77777777" w:rsidTr="001C4580">
        <w:tc>
          <w:tcPr>
            <w:tcW w:w="1465" w:type="dxa"/>
          </w:tcPr>
          <w:p w14:paraId="6CD493E0" w14:textId="5E168DCB" w:rsidR="0020076D" w:rsidRDefault="0020076D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7.12.06</w:t>
            </w:r>
          </w:p>
        </w:tc>
        <w:tc>
          <w:tcPr>
            <w:tcW w:w="6894" w:type="dxa"/>
          </w:tcPr>
          <w:p w14:paraId="3239E3D3" w14:textId="1AB29C35" w:rsidR="0020076D" w:rsidRDefault="00C33688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전투 시스템 소개</w:t>
            </w:r>
          </w:p>
        </w:tc>
        <w:tc>
          <w:tcPr>
            <w:tcW w:w="1371" w:type="dxa"/>
          </w:tcPr>
          <w:p w14:paraId="71E5DB68" w14:textId="6C6F2BE7" w:rsidR="0020076D" w:rsidRDefault="00C1139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20076D" w14:paraId="1FD1C96A" w14:textId="77777777" w:rsidTr="001C4580">
        <w:tc>
          <w:tcPr>
            <w:tcW w:w="1465" w:type="dxa"/>
          </w:tcPr>
          <w:p w14:paraId="10294989" w14:textId="69DA6648" w:rsidR="0020076D" w:rsidRDefault="0020076D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7.12.07</w:t>
            </w:r>
          </w:p>
        </w:tc>
        <w:tc>
          <w:tcPr>
            <w:tcW w:w="6894" w:type="dxa"/>
          </w:tcPr>
          <w:p w14:paraId="1AF6D620" w14:textId="13BEE737" w:rsidR="0020076D" w:rsidRDefault="00C33688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U</w:t>
            </w:r>
            <w:r>
              <w:rPr>
                <w:bCs/>
                <w:sz w:val="21"/>
              </w:rPr>
              <w:t xml:space="preserve">I </w:t>
            </w:r>
            <w:r>
              <w:rPr>
                <w:rFonts w:hint="eastAsia"/>
                <w:bCs/>
                <w:sz w:val="21"/>
              </w:rPr>
              <w:t>추가</w:t>
            </w:r>
          </w:p>
        </w:tc>
        <w:tc>
          <w:tcPr>
            <w:tcW w:w="1371" w:type="dxa"/>
          </w:tcPr>
          <w:p w14:paraId="0A815CCD" w14:textId="6C827500" w:rsidR="0020076D" w:rsidRDefault="00C33688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20076D" w14:paraId="389F784C" w14:textId="77777777" w:rsidTr="001C4580">
        <w:tc>
          <w:tcPr>
            <w:tcW w:w="1465" w:type="dxa"/>
          </w:tcPr>
          <w:p w14:paraId="43B44E66" w14:textId="1FC95549" w:rsidR="0020076D" w:rsidRDefault="0020076D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7.12.08</w:t>
            </w:r>
          </w:p>
        </w:tc>
        <w:tc>
          <w:tcPr>
            <w:tcW w:w="6894" w:type="dxa"/>
          </w:tcPr>
          <w:p w14:paraId="77307884" w14:textId="0C00F857" w:rsidR="0020076D" w:rsidRDefault="00C33688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공격/스킬 추가</w:t>
            </w:r>
          </w:p>
        </w:tc>
        <w:tc>
          <w:tcPr>
            <w:tcW w:w="1371" w:type="dxa"/>
          </w:tcPr>
          <w:p w14:paraId="198C5B83" w14:textId="43BE53A9" w:rsidR="0020076D" w:rsidRDefault="00C33688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C11393" w14:paraId="1A5EB718" w14:textId="77777777" w:rsidTr="001C4580">
        <w:tc>
          <w:tcPr>
            <w:tcW w:w="1465" w:type="dxa"/>
          </w:tcPr>
          <w:p w14:paraId="4CF5B27E" w14:textId="2967CB5B" w:rsidR="00C11393" w:rsidRDefault="00C1139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7.12.08</w:t>
            </w:r>
          </w:p>
        </w:tc>
        <w:tc>
          <w:tcPr>
            <w:tcW w:w="6894" w:type="dxa"/>
          </w:tcPr>
          <w:p w14:paraId="08CD7AE5" w14:textId="5608EF57" w:rsidR="00C11393" w:rsidRDefault="00C1139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양식화,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검수,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 xml:space="preserve">플레이 설정 </w:t>
            </w:r>
            <w:r>
              <w:rPr>
                <w:bCs/>
                <w:sz w:val="21"/>
              </w:rPr>
              <w:t xml:space="preserve">UI </w:t>
            </w:r>
            <w:r>
              <w:rPr>
                <w:rFonts w:hint="eastAsia"/>
                <w:bCs/>
                <w:sz w:val="21"/>
              </w:rPr>
              <w:t>불필요 부분 수정</w:t>
            </w:r>
          </w:p>
        </w:tc>
        <w:tc>
          <w:tcPr>
            <w:tcW w:w="1371" w:type="dxa"/>
          </w:tcPr>
          <w:p w14:paraId="4DF064FA" w14:textId="2FCC60C5" w:rsidR="00C11393" w:rsidRDefault="00C1139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B67BF9" w14:paraId="65B5C30C" w14:textId="77777777" w:rsidTr="001C4580">
        <w:tc>
          <w:tcPr>
            <w:tcW w:w="1465" w:type="dxa"/>
          </w:tcPr>
          <w:p w14:paraId="55D13C57" w14:textId="05B600D5" w:rsidR="00B67BF9" w:rsidRDefault="00B67BF9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8.08.08</w:t>
            </w:r>
          </w:p>
        </w:tc>
        <w:tc>
          <w:tcPr>
            <w:tcW w:w="6894" w:type="dxa"/>
          </w:tcPr>
          <w:p w14:paraId="5704A614" w14:textId="6D6FF394" w:rsidR="00B67BF9" w:rsidRDefault="00B67BF9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게임 플로우,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플레이 진행 수정</w:t>
            </w:r>
          </w:p>
        </w:tc>
        <w:tc>
          <w:tcPr>
            <w:tcW w:w="1371" w:type="dxa"/>
          </w:tcPr>
          <w:p w14:paraId="68642A40" w14:textId="114EC0B0" w:rsidR="00B67BF9" w:rsidRDefault="00B67BF9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12362D" w14:paraId="30CD127E" w14:textId="77777777" w:rsidTr="001C4580">
        <w:tc>
          <w:tcPr>
            <w:tcW w:w="1465" w:type="dxa"/>
          </w:tcPr>
          <w:p w14:paraId="3B449C0C" w14:textId="2519FC80" w:rsidR="0012362D" w:rsidRDefault="006A17F1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8.08.10</w:t>
            </w:r>
          </w:p>
        </w:tc>
        <w:tc>
          <w:tcPr>
            <w:tcW w:w="6894" w:type="dxa"/>
          </w:tcPr>
          <w:p w14:paraId="0951DA5E" w14:textId="77777777" w:rsidR="006A6683" w:rsidRDefault="006A6683" w:rsidP="006A6683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 xml:space="preserve">플레이 설정 </w:t>
            </w:r>
            <w:r>
              <w:rPr>
                <w:bCs/>
                <w:sz w:val="21"/>
              </w:rPr>
              <w:t>UI</w:t>
            </w:r>
            <w:r>
              <w:rPr>
                <w:rFonts w:hint="eastAsia"/>
                <w:bCs/>
                <w:sz w:val="21"/>
              </w:rPr>
              <w:t>리뉴얼,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 xml:space="preserve">스킬 </w:t>
            </w:r>
            <w:r>
              <w:rPr>
                <w:bCs/>
                <w:sz w:val="21"/>
              </w:rPr>
              <w:t>UI</w:t>
            </w:r>
            <w:r>
              <w:rPr>
                <w:rFonts w:hint="eastAsia"/>
                <w:bCs/>
                <w:sz w:val="21"/>
              </w:rPr>
              <w:t>추가,</w:t>
            </w:r>
          </w:p>
          <w:p w14:paraId="52234BC1" w14:textId="35DB3E11" w:rsidR="006A6683" w:rsidRDefault="006A6683" w:rsidP="006A6683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이동 방</w:t>
            </w:r>
            <w:r w:rsidR="006A17F1">
              <w:rPr>
                <w:rFonts w:hint="eastAsia"/>
                <w:bCs/>
                <w:sz w:val="21"/>
              </w:rPr>
              <w:t>식,</w:t>
            </w:r>
            <w:r w:rsidR="006A17F1">
              <w:rPr>
                <w:bCs/>
                <w:sz w:val="21"/>
              </w:rPr>
              <w:t xml:space="preserve"> </w:t>
            </w:r>
            <w:r w:rsidR="006A17F1">
              <w:rPr>
                <w:rFonts w:hint="eastAsia"/>
                <w:bCs/>
                <w:sz w:val="21"/>
              </w:rPr>
              <w:t>공격 모드 수정</w:t>
            </w:r>
          </w:p>
        </w:tc>
        <w:tc>
          <w:tcPr>
            <w:tcW w:w="1371" w:type="dxa"/>
          </w:tcPr>
          <w:p w14:paraId="2F1E19B5" w14:textId="32457BB2" w:rsidR="0012362D" w:rsidRDefault="006A17F1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</w:tbl>
    <w:p w14:paraId="4D02926A" w14:textId="5FE7010A" w:rsidR="00B16BE0" w:rsidRDefault="00B16BE0" w:rsidP="00BD3D64">
      <w:pPr>
        <w:widowControl/>
        <w:wordWrap/>
        <w:jc w:val="left"/>
        <w:rPr>
          <w:rFonts w:asciiTheme="majorHAnsi" w:eastAsiaTheme="majorHAnsi"/>
          <w:color w:val="548DD4"/>
        </w:rPr>
      </w:pPr>
    </w:p>
    <w:p w14:paraId="3C1FC4EF" w14:textId="77777777" w:rsidR="00B16BE0" w:rsidRDefault="00B16BE0">
      <w:pPr>
        <w:widowControl/>
        <w:wordWrap/>
        <w:jc w:val="left"/>
        <w:rPr>
          <w:rFonts w:asciiTheme="majorHAnsi" w:eastAsiaTheme="majorHAnsi"/>
          <w:color w:val="548DD4"/>
        </w:rPr>
      </w:pPr>
      <w:r>
        <w:rPr>
          <w:rFonts w:asciiTheme="majorHAnsi" w:eastAsiaTheme="majorHAnsi"/>
          <w:color w:val="548DD4"/>
        </w:rPr>
        <w:br w:type="page"/>
      </w:r>
    </w:p>
    <w:p w14:paraId="30EBC4BB" w14:textId="4E56E3B8" w:rsidR="003F7A3C" w:rsidRDefault="004D1079" w:rsidP="00BD3D64">
      <w:pPr>
        <w:widowControl/>
        <w:wordWrap/>
        <w:jc w:val="left"/>
        <w:rPr>
          <w:rFonts w:asciiTheme="majorHAnsi" w:eastAsiaTheme="majorHAnsi"/>
          <w:b/>
          <w:color w:val="000000" w:themeColor="text1"/>
        </w:rPr>
      </w:pPr>
      <w:r w:rsidRPr="004D1079">
        <w:rPr>
          <w:rFonts w:asciiTheme="majorHAnsi" w:eastAsiaTheme="majorHAnsi" w:hint="eastAsia"/>
          <w:b/>
          <w:color w:val="000000" w:themeColor="text1"/>
        </w:rPr>
        <w:lastRenderedPageBreak/>
        <w:t>목차</w:t>
      </w:r>
    </w:p>
    <w:p w14:paraId="766AECBF" w14:textId="77777777" w:rsidR="004D1079" w:rsidRPr="004D1079" w:rsidRDefault="004D1079" w:rsidP="00BD3D64">
      <w:pPr>
        <w:widowControl/>
        <w:wordWrap/>
        <w:jc w:val="left"/>
        <w:rPr>
          <w:rFonts w:asciiTheme="majorHAnsi" w:eastAsiaTheme="majorHAnsi"/>
          <w:b/>
          <w:color w:val="000000" w:themeColor="text1"/>
        </w:rPr>
      </w:pPr>
    </w:p>
    <w:p w14:paraId="0E365783" w14:textId="5AAF2075" w:rsidR="00956DBF" w:rsidRDefault="0076428B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>
        <w:rPr>
          <w:b w:val="0"/>
          <w:bCs w:val="0"/>
        </w:rPr>
        <w:fldChar w:fldCharType="begin"/>
      </w:r>
      <w:r w:rsidR="0087014E">
        <w:rPr>
          <w:b w:val="0"/>
          <w:bCs w:val="0"/>
        </w:rPr>
        <w:instrText xml:space="preserve"> TOC \o "1-2</w:instrText>
      </w:r>
      <w:r>
        <w:rPr>
          <w:b w:val="0"/>
          <w:bCs w:val="0"/>
        </w:rPr>
        <w:fldChar w:fldCharType="separate"/>
      </w:r>
      <w:r w:rsidR="00956DBF" w:rsidRPr="0024699C">
        <w:rPr>
          <w:rFonts w:eastAsia="바탕"/>
          <w:noProof/>
          <w:color w:val="000000" w:themeColor="text1"/>
        </w:rPr>
        <w:t>1.</w:t>
      </w:r>
      <w:r w:rsidR="00956DBF"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="00956DBF" w:rsidRPr="0024699C">
        <w:rPr>
          <w:noProof/>
        </w:rPr>
        <w:t>개요</w:t>
      </w:r>
      <w:r w:rsidR="00956DBF">
        <w:rPr>
          <w:noProof/>
        </w:rPr>
        <w:tab/>
      </w:r>
      <w:r w:rsidR="00956DBF">
        <w:rPr>
          <w:noProof/>
        </w:rPr>
        <w:fldChar w:fldCharType="begin"/>
      </w:r>
      <w:r w:rsidR="00956DBF">
        <w:rPr>
          <w:noProof/>
        </w:rPr>
        <w:instrText xml:space="preserve"> PAGEREF _Toc521671152 \h </w:instrText>
      </w:r>
      <w:r w:rsidR="00956DBF">
        <w:rPr>
          <w:noProof/>
        </w:rPr>
      </w:r>
      <w:r w:rsidR="00956DBF">
        <w:rPr>
          <w:noProof/>
        </w:rPr>
        <w:fldChar w:fldCharType="separate"/>
      </w:r>
      <w:r w:rsidR="00956DBF">
        <w:rPr>
          <w:noProof/>
        </w:rPr>
        <w:t>4</w:t>
      </w:r>
      <w:r w:rsidR="00956DBF">
        <w:rPr>
          <w:noProof/>
        </w:rPr>
        <w:fldChar w:fldCharType="end"/>
      </w:r>
    </w:p>
    <w:p w14:paraId="55C7F29D" w14:textId="36370DE8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게임 소개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2B34973" w14:textId="369B13EB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시작과 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6315A781" w14:textId="695848BD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C.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전투 시스템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0C7DAE7" w14:textId="46B758A0" w:rsidR="00956DBF" w:rsidRDefault="00956DBF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24699C">
        <w:rPr>
          <w:rFonts w:eastAsia="바탕"/>
          <w:noProof/>
          <w:color w:val="000000" w:themeColor="text1"/>
        </w:rPr>
        <w:t>2.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24699C">
        <w:rPr>
          <w:noProof/>
        </w:rPr>
        <w:t>게임 요구 조건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E259DFF" w14:textId="6D1F5F72" w:rsidR="00956DBF" w:rsidRDefault="00956DBF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24699C">
        <w:rPr>
          <w:rFonts w:eastAsia="바탕"/>
          <w:noProof/>
          <w:color w:val="000000" w:themeColor="text1"/>
        </w:rPr>
        <w:t>3.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24699C">
        <w:rPr>
          <w:noProof/>
        </w:rPr>
        <w:t>시작과 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42AFD74" w14:textId="3F92CD42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strike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strike/>
          <w:noProof/>
          <w:color w:val="A5A5A5" w:themeColor="accent3"/>
        </w:rPr>
        <w:t>진행 플로우(구)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04A1F5D" w14:textId="75AFDF6F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진행 플로우(re)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56A1EC8E" w14:textId="0BB7E1DE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C.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타이틀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1CFCDF27" w14:textId="36A59F8E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D.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플레이 설정, 플레이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2C098D4C" w14:textId="548E0138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E.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057E63F2" w14:textId="5F96EB8E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strike/>
          <w:noProof/>
          <w:color w:val="000000" w:themeColor="text1"/>
        </w:rPr>
        <w:t>F.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strike/>
          <w:noProof/>
          <w:color w:val="A5A5A5" w:themeColor="accent3"/>
        </w:rPr>
        <w:t>플레이 진행 방향</w:t>
      </w:r>
      <w:r w:rsidRPr="0024699C">
        <w:rPr>
          <w:strike/>
          <w:noProof/>
          <w:color w:val="A5A5A5" w:themeColor="accent3"/>
        </w:rPr>
        <w:t xml:space="preserve"> </w:t>
      </w:r>
      <w:r w:rsidRPr="0024699C">
        <w:rPr>
          <w:b/>
          <w:i/>
          <w:strike/>
          <w:noProof/>
          <w:color w:val="A5A5A5" w:themeColor="accent3"/>
        </w:rPr>
        <w:t>(구)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5CCCEB64" w14:textId="751DA954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G.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플레이 진행 방향 (re)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3C6F492C" w14:textId="47E0B073" w:rsidR="00956DBF" w:rsidRDefault="00956DBF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24699C">
        <w:rPr>
          <w:rFonts w:eastAsia="바탕"/>
          <w:noProof/>
          <w:color w:val="000000" w:themeColor="text1"/>
        </w:rPr>
        <w:t>4.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24699C">
        <w:rPr>
          <w:noProof/>
        </w:rPr>
        <w:t>UI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145701C4" w14:textId="31A1C826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기본 정의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68EB7B71" w14:textId="529EAA77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플레이 설정 전 모든 메뉴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CEB8395" w14:textId="649DD132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C.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UI 사이즈, 효과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6223A353" w14:textId="50C35A8D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strike/>
          <w:noProof/>
          <w:color w:val="000000" w:themeColor="text1"/>
        </w:rPr>
        <w:t>D.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strike/>
          <w:noProof/>
          <w:color w:val="A5A5A5" w:themeColor="accent3"/>
        </w:rPr>
        <w:t>플레이 설정 UI(구)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0C3D89D6" w14:textId="75B08FD9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E.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플레이 설정 UI (re)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2FDD92B0" w14:textId="17331AA8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F.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62512966" w14:textId="689463DA" w:rsidR="00956DBF" w:rsidRDefault="00956DBF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24699C">
        <w:rPr>
          <w:rFonts w:eastAsia="바탕"/>
          <w:noProof/>
          <w:color w:val="000000" w:themeColor="text1"/>
        </w:rPr>
        <w:t>5.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24699C">
        <w:rPr>
          <w:noProof/>
        </w:rPr>
        <w:t>전투 시스템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5EAE287C" w14:textId="2B2C4A56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전투 UI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5A54159B" w14:textId="755A7B30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이동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66CDBF1C" w14:textId="73CC6197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C.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전투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6EAAB78B" w14:textId="05235C3B" w:rsidR="003807D5" w:rsidRDefault="0076428B">
      <w:pPr>
        <w:widowControl/>
        <w:wordWrap/>
        <w:jc w:val="left"/>
      </w:pPr>
      <w:r>
        <w:rPr>
          <w:rFonts w:asciiTheme="majorHAnsi" w:eastAsiaTheme="majorHAnsi"/>
          <w:b/>
          <w:bCs/>
          <w:color w:val="548DD4"/>
        </w:rPr>
        <w:fldChar w:fldCharType="end"/>
      </w:r>
      <w:r w:rsidR="003807D5"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AA7CB9" w14:paraId="1957F8CB" w14:textId="77777777" w:rsidTr="00CA034C">
        <w:tc>
          <w:tcPr>
            <w:tcW w:w="10450" w:type="dxa"/>
          </w:tcPr>
          <w:p w14:paraId="3276F9C0" w14:textId="6CAE99E3" w:rsidR="00AA7CB9" w:rsidRPr="00566604" w:rsidRDefault="00C4662E" w:rsidP="00363D6C">
            <w:pPr>
              <w:pStyle w:val="1"/>
              <w:spacing w:line="276" w:lineRule="auto"/>
              <w:ind w:leftChars="83" w:left="679"/>
              <w:rPr>
                <w:b/>
              </w:rPr>
            </w:pPr>
            <w:bookmarkStart w:id="1" w:name="_Toc521671152"/>
            <w:r>
              <w:rPr>
                <w:rFonts w:hint="eastAsia"/>
                <w:b/>
              </w:rPr>
              <w:lastRenderedPageBreak/>
              <w:t>개요</w:t>
            </w:r>
            <w:bookmarkEnd w:id="1"/>
          </w:p>
        </w:tc>
      </w:tr>
    </w:tbl>
    <w:p w14:paraId="6479A44D" w14:textId="4D1712AF" w:rsidR="000649EE" w:rsidRDefault="000649EE" w:rsidP="00AA7CB9"/>
    <w:p w14:paraId="09349EB1" w14:textId="77777777" w:rsidR="00626AF1" w:rsidRDefault="00626AF1" w:rsidP="00AA7CB9"/>
    <w:p w14:paraId="6DD00F74" w14:textId="4F2854F5" w:rsidR="007A46D0" w:rsidRPr="00356436" w:rsidRDefault="007870E4" w:rsidP="007A46D0">
      <w:pPr>
        <w:pStyle w:val="2"/>
        <w:spacing w:line="276" w:lineRule="auto"/>
        <w:ind w:leftChars="283" w:left="1159" w:right="240"/>
        <w:rPr>
          <w:b/>
          <w:i/>
        </w:rPr>
      </w:pPr>
      <w:bookmarkStart w:id="2" w:name="_Toc521671153"/>
      <w:r>
        <w:rPr>
          <w:rFonts w:hint="eastAsia"/>
          <w:b/>
          <w:i/>
        </w:rPr>
        <w:t>게임 소개</w:t>
      </w:r>
      <w:bookmarkEnd w:id="2"/>
    </w:p>
    <w:p w14:paraId="1C10A05F" w14:textId="40FA56C4" w:rsidR="00626AF1" w:rsidRDefault="007870E4" w:rsidP="00626AF1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 xml:space="preserve">게임의 기본적인 설정과 </w:t>
      </w:r>
      <w:r w:rsidR="007C6E84">
        <w:rPr>
          <w:rFonts w:hint="eastAsia"/>
          <w:sz w:val="18"/>
        </w:rPr>
        <w:t>컨</w:t>
      </w:r>
      <w:r>
        <w:rPr>
          <w:rFonts w:hint="eastAsia"/>
          <w:sz w:val="18"/>
        </w:rPr>
        <w:t>셉을 소개한다.</w:t>
      </w:r>
    </w:p>
    <w:p w14:paraId="3CF81D67" w14:textId="43BB9B11" w:rsidR="001879E5" w:rsidRDefault="00572B13" w:rsidP="001879E5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 xml:space="preserve">게임 플랫폼인 </w:t>
      </w:r>
      <w:proofErr w:type="spellStart"/>
      <w:r>
        <w:rPr>
          <w:rFonts w:hint="eastAsia"/>
          <w:sz w:val="18"/>
        </w:rPr>
        <w:t>오큘러스</w:t>
      </w:r>
      <w:proofErr w:type="spellEnd"/>
      <w:r>
        <w:rPr>
          <w:rFonts w:hint="eastAsia"/>
          <w:sz w:val="18"/>
        </w:rPr>
        <w:t xml:space="preserve"> 컨트롤러에 대해 </w:t>
      </w:r>
      <w:proofErr w:type="gramStart"/>
      <w:r>
        <w:rPr>
          <w:rFonts w:hint="eastAsia"/>
          <w:sz w:val="18"/>
        </w:rPr>
        <w:t>설명한다.</w:t>
      </w:r>
      <w:r w:rsidR="001879E5">
        <w:rPr>
          <w:rFonts w:hint="eastAsia"/>
          <w:sz w:val="18"/>
        </w:rPr>
        <w:t>.</w:t>
      </w:r>
      <w:proofErr w:type="gramEnd"/>
    </w:p>
    <w:p w14:paraId="3E5F6C71" w14:textId="30DA68F5" w:rsidR="007A46D0" w:rsidRPr="00A77937" w:rsidRDefault="007A46D0" w:rsidP="00AA7CB9"/>
    <w:p w14:paraId="2B5D2AF5" w14:textId="728682C2" w:rsidR="0041651E" w:rsidRPr="00356436" w:rsidRDefault="00BA5D03" w:rsidP="006C6237">
      <w:pPr>
        <w:pStyle w:val="2"/>
        <w:ind w:leftChars="283" w:left="1161" w:right="240" w:hanging="482"/>
        <w:rPr>
          <w:b/>
          <w:i/>
        </w:rPr>
      </w:pPr>
      <w:bookmarkStart w:id="3" w:name="_Toc521671154"/>
      <w:r>
        <w:rPr>
          <w:rFonts w:hint="eastAsia"/>
          <w:b/>
          <w:i/>
        </w:rPr>
        <w:t>시작과 설정</w:t>
      </w:r>
      <w:bookmarkEnd w:id="3"/>
    </w:p>
    <w:p w14:paraId="328152DD" w14:textId="0C4712D1" w:rsidR="00096942" w:rsidRDefault="00CF4819" w:rsidP="00096942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 xml:space="preserve">게임 진행의 전반적인 구성에 </w:t>
      </w:r>
      <w:r w:rsidR="00096942">
        <w:rPr>
          <w:rFonts w:hint="eastAsia"/>
          <w:sz w:val="18"/>
        </w:rPr>
        <w:t>대해 설명한다.</w:t>
      </w:r>
    </w:p>
    <w:p w14:paraId="7168CC91" w14:textId="66BF2357" w:rsidR="00E75252" w:rsidRDefault="00A93125" w:rsidP="00E75252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플레이를 시작하기 전의 메뉴 상태에 대해 설명한다.</w:t>
      </w:r>
    </w:p>
    <w:p w14:paraId="4DBBBAF6" w14:textId="77777777" w:rsidR="00A93125" w:rsidRPr="00A93125" w:rsidRDefault="00A93125" w:rsidP="00A93125"/>
    <w:p w14:paraId="6B85A7F9" w14:textId="70211657" w:rsidR="00502FF6" w:rsidRPr="00502FF6" w:rsidRDefault="00F15AD9" w:rsidP="00502FF6">
      <w:pPr>
        <w:pStyle w:val="2"/>
        <w:ind w:leftChars="283" w:left="1161" w:right="240" w:hanging="482"/>
        <w:rPr>
          <w:b/>
          <w:i/>
        </w:rPr>
      </w:pPr>
      <w:bookmarkStart w:id="4" w:name="_Toc521671155"/>
      <w:r>
        <w:rPr>
          <w:rFonts w:hint="eastAsia"/>
          <w:b/>
          <w:i/>
        </w:rPr>
        <w:t>전투 시스템</w:t>
      </w:r>
      <w:bookmarkEnd w:id="4"/>
    </w:p>
    <w:p w14:paraId="691697FE" w14:textId="33AFBB00" w:rsidR="00525D29" w:rsidRPr="00BD2106" w:rsidRDefault="00626AF1" w:rsidP="00BD2106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 xml:space="preserve">게임 </w:t>
      </w:r>
      <w:r w:rsidR="00096942">
        <w:rPr>
          <w:rFonts w:hint="eastAsia"/>
          <w:sz w:val="18"/>
        </w:rPr>
        <w:t xml:space="preserve">내에서 </w:t>
      </w:r>
      <w:r w:rsidR="00CF4819">
        <w:rPr>
          <w:rFonts w:hint="eastAsia"/>
          <w:sz w:val="18"/>
        </w:rPr>
        <w:t>사용</w:t>
      </w:r>
      <w:r w:rsidR="0067690B">
        <w:rPr>
          <w:rFonts w:hint="eastAsia"/>
          <w:sz w:val="18"/>
        </w:rPr>
        <w:t>하</w:t>
      </w:r>
      <w:r w:rsidR="00096942">
        <w:rPr>
          <w:rFonts w:hint="eastAsia"/>
          <w:sz w:val="18"/>
        </w:rPr>
        <w:t xml:space="preserve">는 </w:t>
      </w:r>
      <w:r w:rsidR="00096942">
        <w:rPr>
          <w:sz w:val="18"/>
        </w:rPr>
        <w:t>U</w:t>
      </w:r>
      <w:r w:rsidR="00096942">
        <w:rPr>
          <w:rFonts w:hint="eastAsia"/>
          <w:sz w:val="18"/>
        </w:rPr>
        <w:t>I</w:t>
      </w:r>
      <w:r w:rsidR="00CF4819">
        <w:rPr>
          <w:rFonts w:hint="eastAsia"/>
          <w:sz w:val="18"/>
        </w:rPr>
        <w:t>를</w:t>
      </w:r>
      <w:r w:rsidR="00096942">
        <w:rPr>
          <w:rFonts w:hint="eastAsia"/>
          <w:sz w:val="18"/>
        </w:rPr>
        <w:t xml:space="preserve"> 설명한다.</w:t>
      </w:r>
    </w:p>
    <w:p w14:paraId="70F548F2" w14:textId="33676C15" w:rsidR="00922873" w:rsidRDefault="00A93125" w:rsidP="006C2F95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게임 내에서의 기본적인 컨트롤과 적용 방식을 설명한다.</w:t>
      </w:r>
    </w:p>
    <w:p w14:paraId="21AA40A4" w14:textId="3E1EFBAA" w:rsidR="006C2F95" w:rsidRDefault="006C2F95" w:rsidP="006C2F95"/>
    <w:p w14:paraId="45A97A21" w14:textId="5086E1EA" w:rsidR="006C2F95" w:rsidRDefault="006C2F95" w:rsidP="006C2F95"/>
    <w:p w14:paraId="5F0022D6" w14:textId="75CF64D1" w:rsidR="006C2F95" w:rsidRPr="006C2F95" w:rsidRDefault="006C2F95" w:rsidP="006C2F95">
      <w:pPr>
        <w:widowControl/>
        <w:wordWrap/>
        <w:jc w:val="left"/>
      </w:pPr>
      <w:r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922873" w14:paraId="4BC98144" w14:textId="77777777" w:rsidTr="001835EA">
        <w:tc>
          <w:tcPr>
            <w:tcW w:w="10450" w:type="dxa"/>
          </w:tcPr>
          <w:p w14:paraId="0CFC72B7" w14:textId="66BD475F" w:rsidR="00922873" w:rsidRPr="00922873" w:rsidRDefault="007870E4" w:rsidP="00922873">
            <w:pPr>
              <w:pStyle w:val="1"/>
              <w:ind w:leftChars="83" w:left="681" w:hanging="482"/>
              <w:rPr>
                <w:b/>
              </w:rPr>
            </w:pPr>
            <w:bookmarkStart w:id="5" w:name="_Toc521671156"/>
            <w:bookmarkStart w:id="6" w:name="_Hlk496501440"/>
            <w:r>
              <w:rPr>
                <w:rFonts w:hint="eastAsia"/>
                <w:b/>
              </w:rPr>
              <w:lastRenderedPageBreak/>
              <w:t>게임</w:t>
            </w:r>
            <w:r w:rsidR="00C11393">
              <w:rPr>
                <w:rFonts w:hint="eastAsia"/>
                <w:b/>
              </w:rPr>
              <w:t xml:space="preserve"> 요구 조건</w:t>
            </w:r>
            <w:bookmarkEnd w:id="5"/>
          </w:p>
        </w:tc>
      </w:tr>
      <w:bookmarkEnd w:id="6"/>
    </w:tbl>
    <w:p w14:paraId="0BC33030" w14:textId="4E203BE7" w:rsidR="003F7567" w:rsidRDefault="003F7567" w:rsidP="00694D8C">
      <w:pPr>
        <w:pStyle w:val="2"/>
        <w:numPr>
          <w:ilvl w:val="0"/>
          <w:numId w:val="0"/>
        </w:numPr>
        <w:rPr>
          <w:b/>
          <w:i/>
        </w:rPr>
      </w:pPr>
    </w:p>
    <w:tbl>
      <w:tblPr>
        <w:tblStyle w:val="a6"/>
        <w:tblW w:w="0" w:type="auto"/>
        <w:tblInd w:w="803" w:type="dxa"/>
        <w:tblLook w:val="04A0" w:firstRow="1" w:lastRow="0" w:firstColumn="1" w:lastColumn="0" w:noHBand="0" w:noVBand="1"/>
      </w:tblPr>
      <w:tblGrid>
        <w:gridCol w:w="2027"/>
        <w:gridCol w:w="6103"/>
      </w:tblGrid>
      <w:tr w:rsidR="00A94986" w14:paraId="40072C06" w14:textId="77777777" w:rsidTr="00A94986">
        <w:tc>
          <w:tcPr>
            <w:tcW w:w="8130" w:type="dxa"/>
            <w:gridSpan w:val="2"/>
            <w:shd w:val="clear" w:color="auto" w:fill="E7E6E6" w:themeFill="background2"/>
          </w:tcPr>
          <w:p w14:paraId="40921A49" w14:textId="4504795B" w:rsidR="00A94986" w:rsidRPr="00A94986" w:rsidRDefault="00A94986" w:rsidP="00A94986">
            <w:pPr>
              <w:jc w:val="center"/>
              <w:rPr>
                <w:b/>
              </w:rPr>
            </w:pPr>
            <w:proofErr w:type="spellStart"/>
            <w:r w:rsidRPr="00A94986">
              <w:rPr>
                <w:rFonts w:hint="eastAsia"/>
                <w:b/>
              </w:rPr>
              <w:t>자각마녀</w:t>
            </w:r>
            <w:proofErr w:type="spellEnd"/>
            <w:r w:rsidRPr="00A94986">
              <w:rPr>
                <w:rFonts w:hint="eastAsia"/>
                <w:b/>
              </w:rPr>
              <w:t xml:space="preserve"> </w:t>
            </w:r>
            <w:r w:rsidRPr="00A94986">
              <w:rPr>
                <w:b/>
              </w:rPr>
              <w:t>RUCID WHICH</w:t>
            </w:r>
          </w:p>
        </w:tc>
      </w:tr>
      <w:tr w:rsidR="00DF2E95" w14:paraId="7E50FD44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6E30C349" w14:textId="0E5218BC" w:rsidR="00DF2E95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장르</w:t>
            </w:r>
          </w:p>
        </w:tc>
        <w:tc>
          <w:tcPr>
            <w:tcW w:w="6103" w:type="dxa"/>
          </w:tcPr>
          <w:p w14:paraId="5FC0B0F1" w14:textId="500F59A8" w:rsidR="00DF2E95" w:rsidRPr="00A33641" w:rsidRDefault="00A94986" w:rsidP="00DF2E95">
            <w:pPr>
              <w:rPr>
                <w:sz w:val="22"/>
              </w:rPr>
            </w:pPr>
            <w:r w:rsidRPr="00A33641">
              <w:rPr>
                <w:rFonts w:hint="eastAsia"/>
                <w:sz w:val="22"/>
              </w:rPr>
              <w:t>1인칭 VR</w:t>
            </w:r>
            <w:r w:rsidRPr="00A33641">
              <w:rPr>
                <w:sz w:val="22"/>
              </w:rPr>
              <w:t xml:space="preserve"> </w:t>
            </w:r>
            <w:r w:rsidRPr="00A33641">
              <w:rPr>
                <w:rFonts w:hint="eastAsia"/>
                <w:sz w:val="22"/>
              </w:rPr>
              <w:t>콘솔형 액션 게임</w:t>
            </w:r>
          </w:p>
        </w:tc>
      </w:tr>
      <w:tr w:rsidR="00DF2E95" w14:paraId="2D051B81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0411133E" w14:textId="1C38A8B8" w:rsidR="00DF2E95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등급</w:t>
            </w:r>
          </w:p>
        </w:tc>
        <w:tc>
          <w:tcPr>
            <w:tcW w:w="6103" w:type="dxa"/>
          </w:tcPr>
          <w:p w14:paraId="1E1BD69E" w14:textId="094D339A" w:rsidR="00DF2E95" w:rsidRPr="00A33641" w:rsidRDefault="00A94986" w:rsidP="00DF2E95">
            <w:pPr>
              <w:rPr>
                <w:sz w:val="22"/>
              </w:rPr>
            </w:pPr>
            <w:r w:rsidRPr="00A33641">
              <w:rPr>
                <w:rFonts w:hint="eastAsia"/>
                <w:sz w:val="22"/>
              </w:rPr>
              <w:t xml:space="preserve">전체 </w:t>
            </w:r>
            <w:proofErr w:type="spellStart"/>
            <w:r w:rsidRPr="00A33641">
              <w:rPr>
                <w:rFonts w:hint="eastAsia"/>
                <w:sz w:val="22"/>
              </w:rPr>
              <w:t>이용가</w:t>
            </w:r>
            <w:proofErr w:type="spellEnd"/>
          </w:p>
        </w:tc>
      </w:tr>
      <w:tr w:rsidR="00A94986" w14:paraId="7FEE2212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5A507493" w14:textId="17A0F52C" w:rsidR="00A94986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플랫폼</w:t>
            </w:r>
          </w:p>
        </w:tc>
        <w:tc>
          <w:tcPr>
            <w:tcW w:w="6103" w:type="dxa"/>
          </w:tcPr>
          <w:p w14:paraId="5B950BAF" w14:textId="577766E8" w:rsidR="00A94986" w:rsidRPr="00A33641" w:rsidRDefault="00A94986" w:rsidP="00DF2E95">
            <w:pPr>
              <w:rPr>
                <w:sz w:val="22"/>
              </w:rPr>
            </w:pPr>
            <w:proofErr w:type="spellStart"/>
            <w:r w:rsidRPr="00A33641">
              <w:rPr>
                <w:rFonts w:hint="eastAsia"/>
                <w:sz w:val="22"/>
              </w:rPr>
              <w:t>오큘러스</w:t>
            </w:r>
            <w:proofErr w:type="spellEnd"/>
          </w:p>
        </w:tc>
      </w:tr>
      <w:tr w:rsidR="00DF2E95" w14:paraId="159BBCDB" w14:textId="77777777" w:rsidTr="00A33641">
        <w:tc>
          <w:tcPr>
            <w:tcW w:w="2027" w:type="dxa"/>
            <w:shd w:val="clear" w:color="auto" w:fill="DEEAF6" w:themeFill="accent1" w:themeFillTint="33"/>
          </w:tcPr>
          <w:p w14:paraId="37FCEEDE" w14:textId="3C2572D8" w:rsidR="00DF2E95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제작</w:t>
            </w:r>
          </w:p>
        </w:tc>
        <w:tc>
          <w:tcPr>
            <w:tcW w:w="6103" w:type="dxa"/>
            <w:tcBorders>
              <w:bottom w:val="single" w:sz="4" w:space="0" w:color="auto"/>
            </w:tcBorders>
          </w:tcPr>
          <w:p w14:paraId="7D648DAA" w14:textId="6405CBD9" w:rsidR="00DF2E95" w:rsidRPr="00A33641" w:rsidRDefault="00A94986" w:rsidP="00DF2E95">
            <w:pPr>
              <w:rPr>
                <w:sz w:val="22"/>
              </w:rPr>
            </w:pPr>
            <w:r w:rsidRPr="00A33641">
              <w:rPr>
                <w:rFonts w:hint="eastAsia"/>
                <w:sz w:val="22"/>
              </w:rPr>
              <w:t>Unity</w:t>
            </w:r>
          </w:p>
        </w:tc>
      </w:tr>
      <w:tr w:rsidR="00A94986" w14:paraId="1069AF10" w14:textId="77777777" w:rsidTr="001C4580">
        <w:tc>
          <w:tcPr>
            <w:tcW w:w="8130" w:type="dxa"/>
            <w:gridSpan w:val="2"/>
            <w:shd w:val="clear" w:color="auto" w:fill="E7E6E6" w:themeFill="background2"/>
          </w:tcPr>
          <w:p w14:paraId="700F2775" w14:textId="07064464" w:rsidR="00A94986" w:rsidRPr="00A94986" w:rsidRDefault="00A94986" w:rsidP="00A94986">
            <w:pPr>
              <w:jc w:val="center"/>
              <w:rPr>
                <w:b/>
              </w:rPr>
            </w:pPr>
            <w:r w:rsidRPr="00A94986">
              <w:rPr>
                <w:rFonts w:hint="eastAsia"/>
                <w:b/>
              </w:rPr>
              <w:t>시스템 요구사항</w:t>
            </w:r>
          </w:p>
        </w:tc>
      </w:tr>
      <w:tr w:rsidR="00DF2E95" w14:paraId="789D2374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416DC085" w14:textId="0E4923FF" w:rsidR="00DF2E95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운영체제</w:t>
            </w:r>
          </w:p>
        </w:tc>
        <w:tc>
          <w:tcPr>
            <w:tcW w:w="6103" w:type="dxa"/>
          </w:tcPr>
          <w:p w14:paraId="2A7F81A3" w14:textId="2375A636" w:rsidR="00DF2E95" w:rsidRDefault="00AE5CA7" w:rsidP="00DF2E95">
            <w:r>
              <w:rPr>
                <w:rFonts w:hint="eastAsia"/>
              </w:rPr>
              <w:t>W</w:t>
            </w:r>
            <w:r>
              <w:t>indows 10</w:t>
            </w:r>
          </w:p>
        </w:tc>
      </w:tr>
      <w:tr w:rsidR="00DF2E95" w14:paraId="3A971DFE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3F65FFCB" w14:textId="78EEB7B5" w:rsidR="00DF2E95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CPU</w:t>
            </w:r>
          </w:p>
        </w:tc>
        <w:tc>
          <w:tcPr>
            <w:tcW w:w="6103" w:type="dxa"/>
          </w:tcPr>
          <w:p w14:paraId="4712E2E4" w14:textId="7F4C3A02" w:rsidR="00DF2E95" w:rsidRDefault="00AE5CA7" w:rsidP="00DF2E95">
            <w:r>
              <w:t>I5 5</w:t>
            </w:r>
            <w:r>
              <w:rPr>
                <w:rFonts w:hint="eastAsia"/>
              </w:rPr>
              <w:t>세대 이상</w:t>
            </w:r>
          </w:p>
        </w:tc>
      </w:tr>
      <w:tr w:rsidR="00A94986" w14:paraId="31C3EC3D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6FC8310A" w14:textId="352BFC70" w:rsidR="00A94986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메모리</w:t>
            </w:r>
          </w:p>
        </w:tc>
        <w:tc>
          <w:tcPr>
            <w:tcW w:w="6103" w:type="dxa"/>
          </w:tcPr>
          <w:p w14:paraId="6E0E32E8" w14:textId="51C40529" w:rsidR="00A94986" w:rsidRDefault="00AE5CA7" w:rsidP="00DF2E95">
            <w:r>
              <w:rPr>
                <w:rFonts w:hint="eastAsia"/>
              </w:rPr>
              <w:t>D</w:t>
            </w:r>
            <w:r>
              <w:t xml:space="preserve">DR3 8G </w:t>
            </w:r>
            <w:r>
              <w:rPr>
                <w:rFonts w:hint="eastAsia"/>
              </w:rPr>
              <w:t>이상</w:t>
            </w:r>
          </w:p>
        </w:tc>
      </w:tr>
      <w:tr w:rsidR="00A94986" w14:paraId="59B9C3C1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04AAA82E" w14:textId="5F19A049" w:rsidR="00A94986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그래픽 카드</w:t>
            </w:r>
          </w:p>
        </w:tc>
        <w:tc>
          <w:tcPr>
            <w:tcW w:w="6103" w:type="dxa"/>
          </w:tcPr>
          <w:p w14:paraId="22029FD0" w14:textId="40FE0754" w:rsidR="00A94986" w:rsidRDefault="00AE5CA7" w:rsidP="00DF2E95">
            <w:r>
              <w:rPr>
                <w:rFonts w:hint="eastAsia"/>
              </w:rPr>
              <w:t>G</w:t>
            </w:r>
            <w:r>
              <w:t xml:space="preserve">TX 980 </w:t>
            </w:r>
            <w:r>
              <w:rPr>
                <w:rFonts w:hint="eastAsia"/>
              </w:rPr>
              <w:t>이상</w:t>
            </w:r>
          </w:p>
        </w:tc>
      </w:tr>
      <w:tr w:rsidR="00A94986" w14:paraId="2C1CFF8E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1993D6B0" w14:textId="3478218B" w:rsidR="00A94986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용량</w:t>
            </w:r>
          </w:p>
        </w:tc>
        <w:tc>
          <w:tcPr>
            <w:tcW w:w="6103" w:type="dxa"/>
          </w:tcPr>
          <w:p w14:paraId="579FE4E5" w14:textId="15D17030" w:rsidR="00A94986" w:rsidRDefault="00AE5CA7" w:rsidP="00DF2E95">
            <w:r>
              <w:rPr>
                <w:rFonts w:hint="eastAsia"/>
              </w:rPr>
              <w:t>5G</w:t>
            </w:r>
            <w:r>
              <w:t>B~</w:t>
            </w:r>
          </w:p>
        </w:tc>
      </w:tr>
    </w:tbl>
    <w:p w14:paraId="0D7BB7EE" w14:textId="77777777" w:rsidR="00F11174" w:rsidRDefault="00F11174" w:rsidP="00694D8C"/>
    <w:p w14:paraId="64A4B048" w14:textId="6EC4CCDB" w:rsidR="005949A0" w:rsidRPr="005949A0" w:rsidRDefault="005949A0" w:rsidP="00F11174">
      <w:pPr>
        <w:jc w:val="center"/>
      </w:pPr>
    </w:p>
    <w:p w14:paraId="0517E768" w14:textId="79F98674" w:rsidR="00C142C3" w:rsidRDefault="00DF2E95" w:rsidP="00C142C3">
      <w:pPr>
        <w:pStyle w:val="2"/>
        <w:ind w:left="720" w:right="240"/>
      </w:pPr>
      <w:r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ED49FF" w14:paraId="5F02417F" w14:textId="77777777" w:rsidTr="009A0451">
        <w:tc>
          <w:tcPr>
            <w:tcW w:w="9740" w:type="dxa"/>
          </w:tcPr>
          <w:p w14:paraId="75768611" w14:textId="23EE698B" w:rsidR="00ED49FF" w:rsidRPr="00922873" w:rsidRDefault="00D83B74" w:rsidP="001C4580">
            <w:pPr>
              <w:pStyle w:val="1"/>
              <w:ind w:leftChars="83" w:left="681" w:hanging="482"/>
              <w:rPr>
                <w:b/>
              </w:rPr>
            </w:pPr>
            <w:bookmarkStart w:id="7" w:name="_Toc521671157"/>
            <w:r>
              <w:rPr>
                <w:rFonts w:hint="eastAsia"/>
                <w:b/>
              </w:rPr>
              <w:lastRenderedPageBreak/>
              <w:t>시작과 설정</w:t>
            </w:r>
            <w:bookmarkEnd w:id="7"/>
          </w:p>
        </w:tc>
      </w:tr>
    </w:tbl>
    <w:p w14:paraId="74603554" w14:textId="77777777" w:rsidR="009A0451" w:rsidRDefault="009A0451" w:rsidP="009A0451"/>
    <w:p w14:paraId="29EAD0C0" w14:textId="3FB0887E" w:rsidR="009A0451" w:rsidRPr="00EA2C90" w:rsidRDefault="009A0451" w:rsidP="003E0AC0">
      <w:pPr>
        <w:pStyle w:val="2"/>
        <w:rPr>
          <w:b/>
          <w:i/>
          <w:strike/>
          <w:color w:val="A5A5A5" w:themeColor="accent3"/>
        </w:rPr>
      </w:pPr>
      <w:bookmarkStart w:id="8" w:name="_Toc521671158"/>
      <w:r w:rsidRPr="00EA2C90">
        <w:rPr>
          <w:rFonts w:hint="eastAsia"/>
          <w:b/>
          <w:i/>
          <w:strike/>
          <w:color w:val="A5A5A5" w:themeColor="accent3"/>
        </w:rPr>
        <w:t>진행 플로우</w:t>
      </w:r>
      <w:r w:rsidR="00807269" w:rsidRPr="00EA2C90">
        <w:rPr>
          <w:rFonts w:hint="eastAsia"/>
          <w:b/>
          <w:i/>
          <w:strike/>
          <w:color w:val="A5A5A5" w:themeColor="accent3"/>
        </w:rPr>
        <w:t>(구</w:t>
      </w:r>
      <w:r w:rsidR="00807269" w:rsidRPr="00EA2C90">
        <w:rPr>
          <w:b/>
          <w:i/>
          <w:strike/>
          <w:color w:val="A5A5A5" w:themeColor="accent3"/>
        </w:rPr>
        <w:t>)</w:t>
      </w:r>
      <w:bookmarkEnd w:id="8"/>
    </w:p>
    <w:p w14:paraId="30572BB2" w14:textId="77777777" w:rsidR="009A0451" w:rsidRPr="00EA2C90" w:rsidRDefault="009A0451" w:rsidP="009A0451">
      <w:pPr>
        <w:rPr>
          <w:color w:val="A5A5A5" w:themeColor="accent3"/>
        </w:rPr>
      </w:pPr>
    </w:p>
    <w:p w14:paraId="1B340C41" w14:textId="77777777" w:rsidR="009A0451" w:rsidRPr="00EA2C90" w:rsidRDefault="009A0451" w:rsidP="009A0451">
      <w:pPr>
        <w:pStyle w:val="3"/>
        <w:numPr>
          <w:ilvl w:val="0"/>
          <w:numId w:val="0"/>
        </w:numPr>
        <w:ind w:left="2119"/>
        <w:rPr>
          <w:color w:val="A5A5A5" w:themeColor="accent3"/>
        </w:rPr>
      </w:pPr>
      <w:r w:rsidRPr="00EA2C90">
        <w:rPr>
          <w:rFonts w:hint="eastAsia"/>
          <w:color w:val="A5A5A5" w:themeColor="accent3"/>
        </w:rPr>
        <w:t>게임 전체 순서도</w:t>
      </w:r>
    </w:p>
    <w:p w14:paraId="36C6E31E" w14:textId="77777777" w:rsidR="009A0451" w:rsidRPr="00F76C4A" w:rsidRDefault="009A0451" w:rsidP="009A0451"/>
    <w:p w14:paraId="0703D702" w14:textId="77777777" w:rsidR="009A0451" w:rsidRDefault="009A0451" w:rsidP="009A0451">
      <w:pPr>
        <w:jc w:val="center"/>
      </w:pPr>
      <w:r>
        <w:rPr>
          <w:noProof/>
        </w:rPr>
        <w:drawing>
          <wp:inline distT="0" distB="0" distL="0" distR="0" wp14:anchorId="548D85D5" wp14:editId="54541551">
            <wp:extent cx="4884420" cy="4790489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095" cy="4792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C2ACA" w14:textId="77777777" w:rsidR="009A0451" w:rsidRDefault="009A0451" w:rsidP="009A0451">
      <w:pPr>
        <w:widowControl/>
        <w:wordWrap/>
        <w:jc w:val="left"/>
      </w:pPr>
    </w:p>
    <w:p w14:paraId="1FE250AA" w14:textId="77777777" w:rsidR="009A0451" w:rsidRPr="00EA2C90" w:rsidRDefault="009A0451" w:rsidP="009A0451">
      <w:pPr>
        <w:pStyle w:val="3"/>
        <w:numPr>
          <w:ilvl w:val="0"/>
          <w:numId w:val="0"/>
        </w:numPr>
        <w:ind w:left="2119"/>
        <w:rPr>
          <w:color w:val="A5A5A5" w:themeColor="accent3"/>
          <w:sz w:val="20"/>
          <w:szCs w:val="20"/>
        </w:rPr>
      </w:pPr>
      <w:r w:rsidRPr="00EA2C90">
        <w:rPr>
          <w:rFonts w:hint="eastAsia"/>
          <w:color w:val="A5A5A5" w:themeColor="accent3"/>
          <w:sz w:val="20"/>
          <w:szCs w:val="20"/>
        </w:rPr>
        <w:t>선 색에 따른 활용도</w:t>
      </w:r>
    </w:p>
    <w:p w14:paraId="483D55F6" w14:textId="77777777" w:rsidR="009A0451" w:rsidRPr="00EA2C90" w:rsidRDefault="009A0451" w:rsidP="009A0451">
      <w:pPr>
        <w:pStyle w:val="4"/>
        <w:ind w:left="1360" w:hanging="400"/>
        <w:rPr>
          <w:color w:val="A5A5A5" w:themeColor="accent3"/>
          <w:sz w:val="20"/>
          <w:szCs w:val="20"/>
        </w:rPr>
      </w:pPr>
      <w:bookmarkStart w:id="9" w:name="_Toc493063266"/>
      <w:r w:rsidRPr="00EA2C90">
        <w:rPr>
          <w:rFonts w:hint="eastAsia"/>
          <w:color w:val="A5A5A5" w:themeColor="accent3"/>
          <w:sz w:val="20"/>
          <w:szCs w:val="20"/>
        </w:rPr>
        <w:t>검은색</w:t>
      </w:r>
      <w:bookmarkEnd w:id="9"/>
    </w:p>
    <w:p w14:paraId="74178DCA" w14:textId="77777777" w:rsidR="009A0451" w:rsidRPr="00EA2C90" w:rsidRDefault="009A0451" w:rsidP="009A0451">
      <w:pPr>
        <w:pStyle w:val="a3"/>
        <w:numPr>
          <w:ilvl w:val="0"/>
          <w:numId w:val="17"/>
        </w:numPr>
        <w:ind w:leftChars="0"/>
        <w:rPr>
          <w:color w:val="A5A5A5" w:themeColor="accent3"/>
          <w:sz w:val="16"/>
          <w:szCs w:val="16"/>
        </w:rPr>
      </w:pPr>
      <w:r w:rsidRPr="00EA2C90">
        <w:rPr>
          <w:rFonts w:hint="eastAsia"/>
          <w:color w:val="A5A5A5" w:themeColor="accent3"/>
          <w:sz w:val="16"/>
          <w:szCs w:val="16"/>
        </w:rPr>
        <w:t xml:space="preserve">직계 구조, 별개의 </w:t>
      </w:r>
      <w:proofErr w:type="spellStart"/>
      <w:r w:rsidRPr="00EA2C90">
        <w:rPr>
          <w:rFonts w:hint="eastAsia"/>
          <w:color w:val="A5A5A5" w:themeColor="accent3"/>
          <w:sz w:val="16"/>
          <w:szCs w:val="16"/>
        </w:rPr>
        <w:t>씬으로</w:t>
      </w:r>
      <w:proofErr w:type="spellEnd"/>
      <w:r w:rsidRPr="00EA2C90">
        <w:rPr>
          <w:rFonts w:hint="eastAsia"/>
          <w:color w:val="A5A5A5" w:themeColor="accent3"/>
          <w:sz w:val="16"/>
          <w:szCs w:val="16"/>
        </w:rPr>
        <w:t xml:space="preserve"> 이동, 정상적인 범주의 게임 흐름.</w:t>
      </w:r>
    </w:p>
    <w:p w14:paraId="46A76CE7" w14:textId="77777777" w:rsidR="009A0451" w:rsidRPr="00EA2C90" w:rsidRDefault="009A0451" w:rsidP="009A0451">
      <w:pPr>
        <w:pStyle w:val="4"/>
        <w:ind w:left="1360" w:hanging="400"/>
        <w:rPr>
          <w:color w:val="A5A5A5" w:themeColor="accent3"/>
          <w:sz w:val="20"/>
          <w:szCs w:val="20"/>
        </w:rPr>
      </w:pPr>
      <w:bookmarkStart w:id="10" w:name="_Toc493063267"/>
      <w:r w:rsidRPr="00EA2C90">
        <w:rPr>
          <w:rFonts w:hint="eastAsia"/>
          <w:color w:val="A5A5A5" w:themeColor="accent3"/>
          <w:sz w:val="20"/>
          <w:szCs w:val="20"/>
        </w:rPr>
        <w:t>초록색</w:t>
      </w:r>
      <w:bookmarkEnd w:id="10"/>
    </w:p>
    <w:p w14:paraId="2009B0C3" w14:textId="77777777" w:rsidR="009A0451" w:rsidRPr="00EA2C90" w:rsidRDefault="009A0451" w:rsidP="009A0451">
      <w:pPr>
        <w:pStyle w:val="a3"/>
        <w:numPr>
          <w:ilvl w:val="0"/>
          <w:numId w:val="17"/>
        </w:numPr>
        <w:ind w:leftChars="0"/>
        <w:rPr>
          <w:color w:val="A5A5A5" w:themeColor="accent3"/>
          <w:sz w:val="16"/>
          <w:szCs w:val="16"/>
        </w:rPr>
      </w:pPr>
      <w:r w:rsidRPr="00EA2C90">
        <w:rPr>
          <w:rFonts w:hint="eastAsia"/>
          <w:color w:val="A5A5A5" w:themeColor="accent3"/>
          <w:sz w:val="16"/>
          <w:szCs w:val="16"/>
        </w:rPr>
        <w:t xml:space="preserve">반복된 구조 성립, 별개의 </w:t>
      </w:r>
      <w:proofErr w:type="spellStart"/>
      <w:r w:rsidRPr="00EA2C90">
        <w:rPr>
          <w:rFonts w:hint="eastAsia"/>
          <w:color w:val="A5A5A5" w:themeColor="accent3"/>
          <w:sz w:val="16"/>
          <w:szCs w:val="16"/>
        </w:rPr>
        <w:t>씬으로</w:t>
      </w:r>
      <w:proofErr w:type="spellEnd"/>
      <w:r w:rsidRPr="00EA2C90">
        <w:rPr>
          <w:rFonts w:hint="eastAsia"/>
          <w:color w:val="A5A5A5" w:themeColor="accent3"/>
          <w:sz w:val="16"/>
          <w:szCs w:val="16"/>
        </w:rPr>
        <w:t xml:space="preserve"> 이동</w:t>
      </w:r>
    </w:p>
    <w:p w14:paraId="2ECEF053" w14:textId="77777777" w:rsidR="009A0451" w:rsidRPr="00EA2C90" w:rsidRDefault="009A0451" w:rsidP="009A0451">
      <w:pPr>
        <w:pStyle w:val="4"/>
        <w:ind w:left="1360" w:hanging="400"/>
        <w:rPr>
          <w:color w:val="A5A5A5" w:themeColor="accent3"/>
          <w:sz w:val="20"/>
          <w:szCs w:val="20"/>
        </w:rPr>
      </w:pPr>
      <w:bookmarkStart w:id="11" w:name="_Toc493063268"/>
      <w:r w:rsidRPr="00EA2C90">
        <w:rPr>
          <w:rFonts w:hint="eastAsia"/>
          <w:color w:val="A5A5A5" w:themeColor="accent3"/>
          <w:sz w:val="20"/>
          <w:szCs w:val="20"/>
        </w:rPr>
        <w:t>파란색</w:t>
      </w:r>
      <w:bookmarkEnd w:id="11"/>
    </w:p>
    <w:p w14:paraId="53E65E91" w14:textId="53CFA97F" w:rsidR="00EA2C90" w:rsidRDefault="009A0451" w:rsidP="009A0451">
      <w:pPr>
        <w:pStyle w:val="a3"/>
        <w:numPr>
          <w:ilvl w:val="0"/>
          <w:numId w:val="17"/>
        </w:numPr>
        <w:ind w:leftChars="0"/>
        <w:rPr>
          <w:color w:val="A5A5A5" w:themeColor="accent3"/>
          <w:sz w:val="16"/>
          <w:szCs w:val="16"/>
        </w:rPr>
      </w:pPr>
      <w:r w:rsidRPr="00EA2C90">
        <w:rPr>
          <w:rFonts w:hint="eastAsia"/>
          <w:color w:val="A5A5A5" w:themeColor="accent3"/>
          <w:sz w:val="16"/>
          <w:szCs w:val="16"/>
        </w:rPr>
        <w:t xml:space="preserve">서브 </w:t>
      </w:r>
      <w:proofErr w:type="spellStart"/>
      <w:r w:rsidRPr="00EA2C90">
        <w:rPr>
          <w:rFonts w:hint="eastAsia"/>
          <w:color w:val="A5A5A5" w:themeColor="accent3"/>
          <w:sz w:val="16"/>
          <w:szCs w:val="16"/>
        </w:rPr>
        <w:t>씬으로</w:t>
      </w:r>
      <w:proofErr w:type="spellEnd"/>
      <w:r w:rsidRPr="00EA2C90">
        <w:rPr>
          <w:rFonts w:hint="eastAsia"/>
          <w:color w:val="A5A5A5" w:themeColor="accent3"/>
          <w:sz w:val="16"/>
          <w:szCs w:val="16"/>
        </w:rPr>
        <w:t xml:space="preserve">, 메인 </w:t>
      </w:r>
      <w:proofErr w:type="spellStart"/>
      <w:r w:rsidRPr="00EA2C90">
        <w:rPr>
          <w:rFonts w:hint="eastAsia"/>
          <w:color w:val="A5A5A5" w:themeColor="accent3"/>
          <w:sz w:val="16"/>
          <w:szCs w:val="16"/>
        </w:rPr>
        <w:t>씬은</w:t>
      </w:r>
      <w:proofErr w:type="spellEnd"/>
      <w:r w:rsidRPr="00EA2C90">
        <w:rPr>
          <w:rFonts w:hint="eastAsia"/>
          <w:color w:val="A5A5A5" w:themeColor="accent3"/>
          <w:sz w:val="16"/>
          <w:szCs w:val="16"/>
        </w:rPr>
        <w:t xml:space="preserve"> 유지된 채로 정지, 그 위에 작은 인터페이스 형성. 조명 10%로 감소, 전체적으로 어둡고 </w:t>
      </w:r>
      <w:proofErr w:type="spellStart"/>
      <w:r w:rsidRPr="00EA2C90">
        <w:rPr>
          <w:rFonts w:hint="eastAsia"/>
          <w:color w:val="A5A5A5" w:themeColor="accent3"/>
          <w:sz w:val="16"/>
          <w:szCs w:val="16"/>
        </w:rPr>
        <w:t>멈춰있는</w:t>
      </w:r>
      <w:proofErr w:type="spellEnd"/>
      <w:r w:rsidRPr="00EA2C90">
        <w:rPr>
          <w:rFonts w:hint="eastAsia"/>
          <w:color w:val="A5A5A5" w:themeColor="accent3"/>
          <w:sz w:val="16"/>
          <w:szCs w:val="16"/>
        </w:rPr>
        <w:t xml:space="preserve"> 배경으로 전환</w:t>
      </w:r>
    </w:p>
    <w:p w14:paraId="3D76A3E7" w14:textId="77294921" w:rsidR="009A0451" w:rsidRPr="00EA2C90" w:rsidRDefault="00EA2C90" w:rsidP="009A0451">
      <w:pPr>
        <w:widowControl/>
        <w:wordWrap/>
        <w:jc w:val="left"/>
        <w:rPr>
          <w:color w:val="A5A5A5" w:themeColor="accent3"/>
          <w:sz w:val="16"/>
          <w:szCs w:val="16"/>
        </w:rPr>
      </w:pPr>
      <w:r>
        <w:rPr>
          <w:color w:val="A5A5A5" w:themeColor="accent3"/>
          <w:sz w:val="16"/>
          <w:szCs w:val="16"/>
        </w:rPr>
        <w:br w:type="page"/>
      </w:r>
    </w:p>
    <w:p w14:paraId="012EF3F7" w14:textId="7EFA454B" w:rsidR="00807269" w:rsidRDefault="00807269" w:rsidP="00807269">
      <w:pPr>
        <w:pStyle w:val="2"/>
        <w:rPr>
          <w:b/>
          <w:i/>
        </w:rPr>
      </w:pPr>
      <w:bookmarkStart w:id="12" w:name="_Toc521671159"/>
      <w:r w:rsidRPr="00807269">
        <w:rPr>
          <w:rFonts w:hint="eastAsia"/>
          <w:b/>
          <w:i/>
        </w:rPr>
        <w:lastRenderedPageBreak/>
        <w:t>진행 플로우(</w:t>
      </w:r>
      <w:r>
        <w:rPr>
          <w:rFonts w:hint="eastAsia"/>
          <w:b/>
          <w:i/>
        </w:rPr>
        <w:t>r</w:t>
      </w:r>
      <w:r>
        <w:rPr>
          <w:b/>
          <w:i/>
        </w:rPr>
        <w:t>e</w:t>
      </w:r>
      <w:r w:rsidRPr="00807269">
        <w:rPr>
          <w:b/>
          <w:i/>
        </w:rPr>
        <w:t>)</w:t>
      </w:r>
      <w:bookmarkEnd w:id="12"/>
    </w:p>
    <w:p w14:paraId="62413A5E" w14:textId="77777777" w:rsidR="00807269" w:rsidRPr="00807269" w:rsidRDefault="00807269" w:rsidP="00807269"/>
    <w:p w14:paraId="2C8FA5A5" w14:textId="0616E494" w:rsidR="009A0451" w:rsidRDefault="00974F93" w:rsidP="00807269">
      <w:pPr>
        <w:widowControl/>
        <w:wordWrap/>
        <w:jc w:val="center"/>
      </w:pPr>
      <w:r w:rsidRPr="00974F93">
        <w:drawing>
          <wp:inline distT="0" distB="0" distL="0" distR="0" wp14:anchorId="374BB325" wp14:editId="433538C3">
            <wp:extent cx="4278344" cy="4511040"/>
            <wp:effectExtent l="0" t="0" r="8255" b="3810"/>
            <wp:docPr id="34" name="그림 33">
              <a:extLst xmlns:a="http://schemas.openxmlformats.org/drawingml/2006/main">
                <a:ext uri="{FF2B5EF4-FFF2-40B4-BE49-F238E27FC236}">
                  <a16:creationId xmlns:a16="http://schemas.microsoft.com/office/drawing/2014/main" id="{5738AD80-AB0E-4D92-9D0C-C8058BEEA2F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3">
                      <a:extLst>
                        <a:ext uri="{FF2B5EF4-FFF2-40B4-BE49-F238E27FC236}">
                          <a16:creationId xmlns:a16="http://schemas.microsoft.com/office/drawing/2014/main" id="{5738AD80-AB0E-4D92-9D0C-C8058BEEA2F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1664" cy="451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F1158" w14:textId="4DE90F8B" w:rsidR="00807269" w:rsidRDefault="00807269" w:rsidP="00807269">
      <w:pPr>
        <w:widowControl/>
        <w:wordWrap/>
        <w:jc w:val="center"/>
      </w:pPr>
    </w:p>
    <w:p w14:paraId="1D3E9441" w14:textId="77777777" w:rsidR="00EA2C90" w:rsidRDefault="00EA2C90" w:rsidP="00807269">
      <w:pPr>
        <w:widowControl/>
        <w:wordWrap/>
        <w:jc w:val="left"/>
      </w:pPr>
    </w:p>
    <w:p w14:paraId="04CA4D72" w14:textId="77777777" w:rsidR="00EA2C90" w:rsidRPr="00EA2C90" w:rsidRDefault="00EA2C90" w:rsidP="00EA2C90">
      <w:pPr>
        <w:pStyle w:val="4"/>
        <w:ind w:left="1440" w:hanging="480"/>
      </w:pPr>
      <w:r w:rsidRPr="00EA2C90">
        <w:rPr>
          <w:rFonts w:hint="eastAsia"/>
        </w:rPr>
        <w:t>타이틀</w:t>
      </w:r>
      <w:r w:rsidRPr="00EA2C90">
        <w:tab/>
      </w:r>
    </w:p>
    <w:p w14:paraId="6009BAFF" w14:textId="77777777" w:rsidR="00EA2C90" w:rsidRPr="00EA2C90" w:rsidRDefault="00EA2C90" w:rsidP="00EA2C90">
      <w:pPr>
        <w:pStyle w:val="3"/>
        <w:numPr>
          <w:ilvl w:val="3"/>
          <w:numId w:val="1"/>
        </w:numPr>
        <w:spacing w:line="276" w:lineRule="auto"/>
        <w:ind w:leftChars="520" w:left="1730" w:hanging="482"/>
        <w:rPr>
          <w:sz w:val="18"/>
        </w:rPr>
      </w:pPr>
      <w:r w:rsidRPr="00EA2C90">
        <w:rPr>
          <w:rFonts w:hint="eastAsia"/>
          <w:sz w:val="18"/>
        </w:rPr>
        <w:t>게임의 첫 타이틀 출력</w:t>
      </w:r>
    </w:p>
    <w:p w14:paraId="7057A565" w14:textId="77777777" w:rsidR="00EA2C90" w:rsidRPr="00EA2C90" w:rsidRDefault="00EA2C90" w:rsidP="00EA2C90">
      <w:pPr>
        <w:pStyle w:val="3"/>
        <w:numPr>
          <w:ilvl w:val="3"/>
          <w:numId w:val="1"/>
        </w:numPr>
        <w:spacing w:line="276" w:lineRule="auto"/>
        <w:ind w:leftChars="520" w:left="1730" w:hanging="482"/>
        <w:rPr>
          <w:sz w:val="18"/>
        </w:rPr>
      </w:pPr>
      <w:r w:rsidRPr="00EA2C90">
        <w:rPr>
          <w:rFonts w:hint="eastAsia"/>
          <w:sz w:val="18"/>
        </w:rPr>
        <w:t>게임의 제목과 컨셉 이미지 제공</w:t>
      </w:r>
    </w:p>
    <w:p w14:paraId="6D710EF2" w14:textId="77777777" w:rsidR="00EA2C90" w:rsidRPr="00EA2C90" w:rsidRDefault="00EA2C90" w:rsidP="00EA2C90">
      <w:pPr>
        <w:pStyle w:val="3"/>
        <w:numPr>
          <w:ilvl w:val="3"/>
          <w:numId w:val="1"/>
        </w:numPr>
        <w:spacing w:line="276" w:lineRule="auto"/>
        <w:ind w:leftChars="520" w:left="1730" w:hanging="482"/>
        <w:rPr>
          <w:sz w:val="18"/>
        </w:rPr>
      </w:pPr>
      <w:r w:rsidRPr="00EA2C90">
        <w:rPr>
          <w:rFonts w:hint="eastAsia"/>
          <w:sz w:val="18"/>
        </w:rPr>
        <w:t>총 4가지 메뉴를 보유</w:t>
      </w:r>
    </w:p>
    <w:p w14:paraId="1BE1E366" w14:textId="77777777" w:rsidR="00EA2C90" w:rsidRPr="00EA2C90" w:rsidRDefault="00EA2C90" w:rsidP="00EA2C90">
      <w:pPr>
        <w:rPr>
          <w:rFonts w:hint="eastAsia"/>
        </w:rPr>
      </w:pPr>
    </w:p>
    <w:p w14:paraId="43DD73C1" w14:textId="77777777" w:rsidR="00EA2C90" w:rsidRPr="00EA2C90" w:rsidRDefault="00EA2C90" w:rsidP="00EA2C90">
      <w:pPr>
        <w:pStyle w:val="4"/>
        <w:ind w:left="1440" w:hanging="480"/>
      </w:pPr>
      <w:r w:rsidRPr="00EA2C90">
        <w:rPr>
          <w:rFonts w:hint="eastAsia"/>
        </w:rPr>
        <w:t>플레이 설정</w:t>
      </w:r>
    </w:p>
    <w:p w14:paraId="21AE99B1" w14:textId="77777777" w:rsidR="00EA2C90" w:rsidRPr="00EA2C90" w:rsidRDefault="00EA2C90" w:rsidP="00EA2C90">
      <w:pPr>
        <w:pStyle w:val="3"/>
        <w:numPr>
          <w:ilvl w:val="0"/>
          <w:numId w:val="0"/>
        </w:numPr>
        <w:spacing w:line="276" w:lineRule="auto"/>
        <w:ind w:left="448" w:firstLine="800"/>
        <w:rPr>
          <w:sz w:val="18"/>
        </w:rPr>
      </w:pPr>
      <w:r w:rsidRPr="00EA2C90">
        <w:rPr>
          <w:rFonts w:hint="eastAsia"/>
          <w:sz w:val="18"/>
        </w:rPr>
        <w:t>1</w:t>
      </w:r>
      <w:r w:rsidRPr="00EA2C90">
        <w:rPr>
          <w:sz w:val="18"/>
        </w:rPr>
        <w:t xml:space="preserve">.    </w:t>
      </w:r>
      <w:r w:rsidRPr="00EA2C90">
        <w:rPr>
          <w:rFonts w:hint="eastAsia"/>
          <w:sz w:val="18"/>
        </w:rPr>
        <w:t>위 영역에서 저장할 수 있도록 장치를 마련한다.</w:t>
      </w:r>
    </w:p>
    <w:p w14:paraId="424AE854" w14:textId="77777777" w:rsidR="00EA2C90" w:rsidRPr="00EA2C90" w:rsidRDefault="00EA2C90" w:rsidP="00EA2C90">
      <w:pPr>
        <w:pStyle w:val="3"/>
        <w:numPr>
          <w:ilvl w:val="0"/>
          <w:numId w:val="0"/>
        </w:numPr>
        <w:spacing w:line="276" w:lineRule="auto"/>
        <w:ind w:left="448" w:firstLine="800"/>
        <w:rPr>
          <w:sz w:val="18"/>
        </w:rPr>
      </w:pPr>
      <w:r w:rsidRPr="00EA2C90">
        <w:rPr>
          <w:rFonts w:hint="eastAsia"/>
          <w:sz w:val="18"/>
        </w:rPr>
        <w:t>2</w:t>
      </w:r>
      <w:r w:rsidRPr="00EA2C90">
        <w:rPr>
          <w:sz w:val="18"/>
        </w:rPr>
        <w:t xml:space="preserve">.    </w:t>
      </w:r>
      <w:r w:rsidRPr="00EA2C90">
        <w:rPr>
          <w:rFonts w:hint="eastAsia"/>
          <w:sz w:val="18"/>
        </w:rPr>
        <w:t>스킬 속성 선택, 스테이지 정보, 맵 데이터 등 인플레이에 앞서 필요한 정보를 제공한다.</w:t>
      </w:r>
    </w:p>
    <w:p w14:paraId="4EBFADDD" w14:textId="77777777" w:rsidR="00EA2C90" w:rsidRPr="00EA2C90" w:rsidRDefault="00EA2C90" w:rsidP="00EA2C90">
      <w:pPr>
        <w:pStyle w:val="3"/>
        <w:numPr>
          <w:ilvl w:val="0"/>
          <w:numId w:val="0"/>
        </w:numPr>
        <w:spacing w:line="276" w:lineRule="auto"/>
        <w:ind w:left="1639"/>
        <w:rPr>
          <w:sz w:val="18"/>
        </w:rPr>
      </w:pPr>
    </w:p>
    <w:p w14:paraId="2A7DDED6" w14:textId="77777777" w:rsidR="00EA2C90" w:rsidRPr="00EA2C90" w:rsidRDefault="00EA2C90" w:rsidP="00EA2C90">
      <w:pPr>
        <w:pStyle w:val="4"/>
        <w:ind w:left="1440" w:hanging="480"/>
      </w:pPr>
      <w:r w:rsidRPr="00EA2C90">
        <w:rPr>
          <w:rFonts w:hint="eastAsia"/>
        </w:rPr>
        <w:t>플레이</w:t>
      </w:r>
    </w:p>
    <w:p w14:paraId="39DA92A2" w14:textId="77777777" w:rsidR="00EA2C90" w:rsidRPr="00EA2C90" w:rsidRDefault="00EA2C90" w:rsidP="00EA2C90">
      <w:pPr>
        <w:pStyle w:val="3"/>
        <w:numPr>
          <w:ilvl w:val="0"/>
          <w:numId w:val="0"/>
        </w:numPr>
        <w:spacing w:line="276" w:lineRule="auto"/>
        <w:ind w:left="269" w:firstLineChars="544" w:firstLine="979"/>
        <w:rPr>
          <w:sz w:val="18"/>
        </w:rPr>
      </w:pPr>
      <w:r w:rsidRPr="00EA2C90">
        <w:rPr>
          <w:rFonts w:hint="eastAsia"/>
          <w:sz w:val="18"/>
        </w:rPr>
        <w:t>1</w:t>
      </w:r>
      <w:r w:rsidRPr="00EA2C90">
        <w:rPr>
          <w:sz w:val="18"/>
        </w:rPr>
        <w:t xml:space="preserve">.   </w:t>
      </w:r>
      <w:r w:rsidRPr="00EA2C90">
        <w:rPr>
          <w:rFonts w:hint="eastAsia"/>
          <w:sz w:val="18"/>
        </w:rPr>
        <w:t xml:space="preserve">플레이에서 제공되는 </w:t>
      </w:r>
      <w:r w:rsidRPr="00EA2C90">
        <w:rPr>
          <w:sz w:val="18"/>
        </w:rPr>
        <w:t>UI</w:t>
      </w:r>
      <w:r w:rsidRPr="00EA2C90">
        <w:rPr>
          <w:rFonts w:hint="eastAsia"/>
          <w:sz w:val="18"/>
        </w:rPr>
        <w:t xml:space="preserve">에 대해 설명한다. </w:t>
      </w:r>
    </w:p>
    <w:p w14:paraId="113810FE" w14:textId="77777777" w:rsidR="00EA2C90" w:rsidRPr="00EA2C90" w:rsidRDefault="00EA2C90" w:rsidP="00EA2C90">
      <w:pPr>
        <w:pStyle w:val="ae"/>
        <w:ind w:left="448" w:firstLine="800"/>
        <w:rPr>
          <w:sz w:val="18"/>
        </w:rPr>
      </w:pPr>
      <w:bookmarkStart w:id="13" w:name="_Toc500458140"/>
      <w:bookmarkStart w:id="14" w:name="_Toc500458205"/>
      <w:bookmarkStart w:id="15" w:name="_Toc500458240"/>
      <w:bookmarkStart w:id="16" w:name="_Toc521574538"/>
      <w:r w:rsidRPr="00EA2C90">
        <w:rPr>
          <w:sz w:val="18"/>
        </w:rPr>
        <w:t xml:space="preserve">2.   </w:t>
      </w:r>
      <w:r w:rsidRPr="00EA2C90">
        <w:rPr>
          <w:rFonts w:hint="eastAsia"/>
          <w:sz w:val="18"/>
        </w:rPr>
        <w:t xml:space="preserve">직접 보이지 않는 </w:t>
      </w:r>
      <w:r w:rsidRPr="00EA2C90">
        <w:rPr>
          <w:sz w:val="18"/>
        </w:rPr>
        <w:t>UI</w:t>
      </w:r>
      <w:r w:rsidRPr="00EA2C90">
        <w:rPr>
          <w:rFonts w:hint="eastAsia"/>
          <w:sz w:val="18"/>
        </w:rPr>
        <w:t>에 대해 설명한다.</w:t>
      </w:r>
      <w:bookmarkEnd w:id="13"/>
      <w:bookmarkEnd w:id="14"/>
      <w:bookmarkEnd w:id="15"/>
      <w:bookmarkEnd w:id="16"/>
    </w:p>
    <w:p w14:paraId="629C8FE1" w14:textId="1E43E383" w:rsidR="00807269" w:rsidRDefault="00807269" w:rsidP="00807269">
      <w:pPr>
        <w:widowControl/>
        <w:wordWrap/>
        <w:jc w:val="left"/>
      </w:pPr>
      <w:r>
        <w:br w:type="page"/>
      </w:r>
    </w:p>
    <w:p w14:paraId="1DD26A2F" w14:textId="63A95FD6" w:rsidR="009A0451" w:rsidRDefault="00854E72" w:rsidP="009A0451">
      <w:pPr>
        <w:pStyle w:val="2"/>
      </w:pPr>
      <w:bookmarkStart w:id="17" w:name="_Toc521671160"/>
      <w:bookmarkStart w:id="18" w:name="_Toc493063248"/>
      <w:r>
        <w:rPr>
          <w:rFonts w:hint="eastAsia"/>
          <w:b/>
          <w:i/>
        </w:rPr>
        <w:lastRenderedPageBreak/>
        <w:t>타이틀</w:t>
      </w:r>
      <w:bookmarkEnd w:id="17"/>
    </w:p>
    <w:p w14:paraId="2C404C3E" w14:textId="77777777" w:rsidR="009A0451" w:rsidRPr="000517A1" w:rsidRDefault="009A0451" w:rsidP="009A0451"/>
    <w:p w14:paraId="39B99EB8" w14:textId="77777777" w:rsidR="009A0451" w:rsidRPr="00E96C9E" w:rsidRDefault="009A0451" w:rsidP="009A0451">
      <w:pPr>
        <w:pStyle w:val="4"/>
        <w:ind w:left="1440" w:hanging="480"/>
      </w:pPr>
      <w:r>
        <w:rPr>
          <w:rFonts w:hint="eastAsia"/>
        </w:rPr>
        <w:t>새로 시작</w:t>
      </w:r>
    </w:p>
    <w:p w14:paraId="210ADB87" w14:textId="77777777" w:rsidR="009A0451" w:rsidRPr="00E96C9E" w:rsidRDefault="009A0451" w:rsidP="009A0451">
      <w:pPr>
        <w:ind w:left="800"/>
        <w:rPr>
          <w:sz w:val="20"/>
          <w:szCs w:val="20"/>
        </w:rPr>
      </w:pPr>
      <w:proofErr w:type="gramStart"/>
      <w:r w:rsidRPr="00E96C9E">
        <w:rPr>
          <w:rFonts w:hint="eastAsia"/>
          <w:sz w:val="20"/>
          <w:szCs w:val="20"/>
        </w:rPr>
        <w:t>:게임의</w:t>
      </w:r>
      <w:proofErr w:type="gramEnd"/>
      <w:r w:rsidRPr="00E96C9E">
        <w:rPr>
          <w:rFonts w:hint="eastAsia"/>
          <w:sz w:val="20"/>
          <w:szCs w:val="20"/>
        </w:rPr>
        <w:t xml:space="preserve"> 초기 스토리텔링 진행(간단한 워드 진행)</w:t>
      </w:r>
      <w:r w:rsidRPr="00E96C9E">
        <w:rPr>
          <w:sz w:val="20"/>
          <w:szCs w:val="20"/>
        </w:rPr>
        <w:t xml:space="preserve">, </w:t>
      </w:r>
      <w:r w:rsidRPr="00E96C9E">
        <w:rPr>
          <w:rFonts w:hint="eastAsia"/>
          <w:sz w:val="20"/>
          <w:szCs w:val="20"/>
        </w:rPr>
        <w:t>본 캐릭터와 서포트 캐릭터 등장과 서포트 캐릭터가 튜토리얼을 진행한다.</w:t>
      </w:r>
      <w:r w:rsidRPr="00E96C9E">
        <w:rPr>
          <w:sz w:val="20"/>
          <w:szCs w:val="20"/>
        </w:rPr>
        <w:t xml:space="preserve"> </w:t>
      </w:r>
    </w:p>
    <w:p w14:paraId="389485FD" w14:textId="77777777" w:rsidR="009A0451" w:rsidRPr="00EF4555" w:rsidRDefault="009A0451" w:rsidP="009A0451">
      <w:pPr>
        <w:ind w:left="679"/>
      </w:pPr>
    </w:p>
    <w:p w14:paraId="34E4FA60" w14:textId="1B78BB8A" w:rsidR="009A0451" w:rsidRDefault="009A0451" w:rsidP="009A0451">
      <w:pPr>
        <w:pStyle w:val="4"/>
        <w:ind w:left="1440" w:hanging="480"/>
      </w:pPr>
      <w:bookmarkStart w:id="19" w:name="_Toc493063249"/>
      <w:r>
        <w:rPr>
          <w:rFonts w:hint="eastAsia"/>
        </w:rPr>
        <w:t>이어</w:t>
      </w:r>
      <w:bookmarkEnd w:id="19"/>
      <w:r w:rsidR="007E1362">
        <w:rPr>
          <w:rFonts w:hint="eastAsia"/>
        </w:rPr>
        <w:t>하기</w:t>
      </w:r>
    </w:p>
    <w:p w14:paraId="4F6608F2" w14:textId="77777777" w:rsidR="009A0451" w:rsidRPr="00BF2920" w:rsidRDefault="009A0451" w:rsidP="009A0451">
      <w:pPr>
        <w:pStyle w:val="5"/>
        <w:numPr>
          <w:ilvl w:val="0"/>
          <w:numId w:val="17"/>
        </w:numPr>
        <w:ind w:leftChars="0" w:firstLineChars="0"/>
        <w:rPr>
          <w:strike/>
          <w:color w:val="A5A5A5" w:themeColor="accent3"/>
          <w:sz w:val="20"/>
          <w:szCs w:val="20"/>
        </w:rPr>
      </w:pPr>
      <w:r w:rsidRPr="00BF2920">
        <w:rPr>
          <w:rFonts w:hint="eastAsia"/>
          <w:strike/>
          <w:color w:val="A5A5A5" w:themeColor="accent3"/>
        </w:rPr>
        <w:t xml:space="preserve">이전 게임 </w:t>
      </w:r>
    </w:p>
    <w:p w14:paraId="1871FE1D" w14:textId="77777777" w:rsidR="009A0451" w:rsidRPr="00BF2920" w:rsidRDefault="009A0451" w:rsidP="009A0451">
      <w:pPr>
        <w:ind w:left="359" w:firstLine="800"/>
        <w:rPr>
          <w:strike/>
          <w:color w:val="A5A5A5" w:themeColor="accent3"/>
        </w:rPr>
      </w:pPr>
      <w:r w:rsidRPr="00BF2920">
        <w:rPr>
          <w:rFonts w:hint="eastAsia"/>
          <w:strike/>
          <w:color w:val="A5A5A5" w:themeColor="accent3"/>
          <w:sz w:val="20"/>
          <w:szCs w:val="20"/>
        </w:rPr>
        <w:t>보조 저장 데이터를 불러와서 진행으로 이어진다.</w:t>
      </w:r>
    </w:p>
    <w:p w14:paraId="682E5BF9" w14:textId="77777777" w:rsidR="009A0451" w:rsidRPr="00E96C9E" w:rsidRDefault="009A0451" w:rsidP="009A0451">
      <w:pPr>
        <w:ind w:left="1600"/>
      </w:pPr>
    </w:p>
    <w:p w14:paraId="558B5D8F" w14:textId="77777777" w:rsidR="009A0451" w:rsidRDefault="009A0451" w:rsidP="009A0451">
      <w:pPr>
        <w:pStyle w:val="5"/>
        <w:numPr>
          <w:ilvl w:val="0"/>
          <w:numId w:val="17"/>
        </w:numPr>
        <w:ind w:leftChars="0" w:firstLineChars="0"/>
      </w:pPr>
      <w:r>
        <w:rPr>
          <w:rFonts w:hint="eastAsia"/>
        </w:rPr>
        <w:t>불러오기</w:t>
      </w:r>
    </w:p>
    <w:p w14:paraId="5E912BB0" w14:textId="77777777" w:rsidR="009A0451" w:rsidRPr="00E96C9E" w:rsidRDefault="009A0451" w:rsidP="009A0451">
      <w:pPr>
        <w:ind w:left="359" w:firstLine="800"/>
        <w:rPr>
          <w:sz w:val="20"/>
          <w:szCs w:val="20"/>
        </w:rPr>
      </w:pPr>
      <w:r w:rsidRPr="00E96C9E">
        <w:rPr>
          <w:rFonts w:hint="eastAsia"/>
          <w:sz w:val="20"/>
          <w:szCs w:val="20"/>
        </w:rPr>
        <w:t xml:space="preserve">저장데이터를 골라서 실행하며, 저장데이터는 총 </w:t>
      </w:r>
      <w:r>
        <w:rPr>
          <w:sz w:val="20"/>
          <w:szCs w:val="20"/>
        </w:rPr>
        <w:t>3</w:t>
      </w:r>
      <w:r w:rsidRPr="00E96C9E">
        <w:rPr>
          <w:rFonts w:hint="eastAsia"/>
          <w:sz w:val="20"/>
          <w:szCs w:val="20"/>
        </w:rPr>
        <w:t xml:space="preserve">개의 저장데이터를 </w:t>
      </w:r>
      <w:r>
        <w:rPr>
          <w:rFonts w:hint="eastAsia"/>
          <w:sz w:val="20"/>
          <w:szCs w:val="20"/>
        </w:rPr>
        <w:t>보유,</w:t>
      </w:r>
      <w:r w:rsidRPr="00E96C9E">
        <w:rPr>
          <w:rFonts w:hint="eastAsia"/>
          <w:sz w:val="20"/>
          <w:szCs w:val="20"/>
        </w:rPr>
        <w:t xml:space="preserve"> 호출할 수 있다.</w:t>
      </w:r>
    </w:p>
    <w:p w14:paraId="0245D8A1" w14:textId="77777777" w:rsidR="009A0451" w:rsidRPr="00E96C9E" w:rsidRDefault="009A0451" w:rsidP="009A0451"/>
    <w:p w14:paraId="4C945C39" w14:textId="77777777" w:rsidR="009A0451" w:rsidRPr="00EA2C90" w:rsidRDefault="009A0451" w:rsidP="009A0451">
      <w:pPr>
        <w:pStyle w:val="4"/>
        <w:ind w:left="1440" w:hanging="480"/>
        <w:rPr>
          <w:strike/>
          <w:color w:val="A5A5A5" w:themeColor="accent3"/>
          <w:sz w:val="20"/>
          <w:szCs w:val="20"/>
        </w:rPr>
      </w:pPr>
      <w:bookmarkStart w:id="20" w:name="_Toc493063250"/>
      <w:r w:rsidRPr="00EA2C90">
        <w:rPr>
          <w:rFonts w:hint="eastAsia"/>
          <w:strike/>
          <w:color w:val="A5A5A5" w:themeColor="accent3"/>
        </w:rPr>
        <w:t>멀티 플레이</w:t>
      </w:r>
      <w:bookmarkEnd w:id="20"/>
    </w:p>
    <w:p w14:paraId="72A2D857" w14:textId="77777777" w:rsidR="009A0451" w:rsidRPr="00EA2C90" w:rsidRDefault="009A0451" w:rsidP="009A0451">
      <w:pPr>
        <w:ind w:left="839" w:firstLine="121"/>
        <w:rPr>
          <w:strike/>
          <w:color w:val="A5A5A5" w:themeColor="accent3"/>
          <w:sz w:val="20"/>
          <w:szCs w:val="20"/>
        </w:rPr>
      </w:pPr>
      <w:r w:rsidRPr="00EA2C90">
        <w:rPr>
          <w:strike/>
          <w:color w:val="A5A5A5" w:themeColor="accent3"/>
          <w:sz w:val="20"/>
          <w:szCs w:val="20"/>
        </w:rPr>
        <w:t>:</w:t>
      </w:r>
      <w:r w:rsidRPr="00EA2C90">
        <w:rPr>
          <w:rFonts w:hint="eastAsia"/>
          <w:strike/>
          <w:color w:val="A5A5A5" w:themeColor="accent3"/>
          <w:sz w:val="20"/>
          <w:szCs w:val="20"/>
        </w:rPr>
        <w:t xml:space="preserve"> 1대1로 다른 유저와 대결을 한다.</w:t>
      </w:r>
      <w:r w:rsidRPr="00EA2C90">
        <w:rPr>
          <w:strike/>
          <w:color w:val="A5A5A5" w:themeColor="accent3"/>
          <w:sz w:val="20"/>
          <w:szCs w:val="20"/>
        </w:rPr>
        <w:t xml:space="preserve"> </w:t>
      </w:r>
      <w:r w:rsidRPr="00EA2C90">
        <w:rPr>
          <w:rFonts w:hint="eastAsia"/>
          <w:strike/>
          <w:color w:val="A5A5A5" w:themeColor="accent3"/>
          <w:sz w:val="20"/>
          <w:szCs w:val="20"/>
        </w:rPr>
        <w:t>한 명의 캐릭터를 선택해 그 캐릭터가 가진 능력치와 다른 캐릭터의 속성을 추가로 하나 더 가져올 수 있다.</w:t>
      </w:r>
    </w:p>
    <w:p w14:paraId="6C526615" w14:textId="665AE117" w:rsidR="009A0451" w:rsidRDefault="009A0451" w:rsidP="009A0451">
      <w:pPr>
        <w:ind w:left="679"/>
        <w:rPr>
          <w:color w:val="FF0000"/>
          <w:sz w:val="20"/>
          <w:szCs w:val="20"/>
        </w:rPr>
      </w:pPr>
    </w:p>
    <w:p w14:paraId="3F53DC7D" w14:textId="65D7611F" w:rsidR="00807269" w:rsidRPr="00E96C9E" w:rsidRDefault="00807269" w:rsidP="00807269">
      <w:pPr>
        <w:pStyle w:val="4"/>
        <w:ind w:left="1440" w:hanging="480"/>
        <w:rPr>
          <w:sz w:val="20"/>
          <w:szCs w:val="20"/>
        </w:rPr>
      </w:pPr>
      <w:r>
        <w:rPr>
          <w:rFonts w:hint="eastAsia"/>
        </w:rPr>
        <w:t>제작진</w:t>
      </w:r>
    </w:p>
    <w:p w14:paraId="0F3E8E4A" w14:textId="4DAF8AE7" w:rsidR="00807269" w:rsidRDefault="00807269" w:rsidP="00807269">
      <w:pPr>
        <w:ind w:left="839" w:firstLine="121"/>
        <w:rPr>
          <w:rFonts w:hint="eastAsia"/>
          <w:sz w:val="20"/>
          <w:szCs w:val="20"/>
        </w:rPr>
      </w:pPr>
      <w:proofErr w:type="gramStart"/>
      <w:r w:rsidRPr="00E96C9E">
        <w:rPr>
          <w:rFonts w:hint="eastAsia"/>
          <w:sz w:val="20"/>
          <w:szCs w:val="20"/>
        </w:rPr>
        <w:t>:</w:t>
      </w:r>
      <w:proofErr w:type="spellStart"/>
      <w:r w:rsidR="00ED22D2">
        <w:rPr>
          <w:rFonts w:hint="eastAsia"/>
          <w:sz w:val="20"/>
          <w:szCs w:val="20"/>
        </w:rPr>
        <w:t>자각마녀의</w:t>
      </w:r>
      <w:proofErr w:type="spellEnd"/>
      <w:proofErr w:type="gramEnd"/>
      <w:r w:rsidR="00ED22D2">
        <w:rPr>
          <w:rFonts w:hint="eastAsia"/>
          <w:sz w:val="20"/>
          <w:szCs w:val="20"/>
        </w:rPr>
        <w:t xml:space="preserve"> 제작진 </w:t>
      </w:r>
      <w:r w:rsidR="008F4597">
        <w:rPr>
          <w:sz w:val="20"/>
          <w:szCs w:val="20"/>
        </w:rPr>
        <w:t xml:space="preserve">이름 </w:t>
      </w:r>
      <w:r w:rsidR="008F4597">
        <w:rPr>
          <w:rFonts w:hint="eastAsia"/>
          <w:sz w:val="20"/>
          <w:szCs w:val="20"/>
        </w:rPr>
        <w:t>표기</w:t>
      </w:r>
    </w:p>
    <w:p w14:paraId="477A21EC" w14:textId="77777777" w:rsidR="00807269" w:rsidRPr="00EF4555" w:rsidRDefault="00807269" w:rsidP="009A0451">
      <w:pPr>
        <w:ind w:left="679"/>
        <w:rPr>
          <w:color w:val="FF0000"/>
          <w:sz w:val="20"/>
          <w:szCs w:val="20"/>
        </w:rPr>
      </w:pPr>
    </w:p>
    <w:p w14:paraId="302323CC" w14:textId="77777777" w:rsidR="009A0451" w:rsidRPr="00E96C9E" w:rsidRDefault="009A0451" w:rsidP="009A0451">
      <w:pPr>
        <w:pStyle w:val="4"/>
        <w:ind w:left="1440" w:hanging="480"/>
        <w:rPr>
          <w:sz w:val="20"/>
          <w:szCs w:val="20"/>
        </w:rPr>
      </w:pPr>
      <w:bookmarkStart w:id="21" w:name="_Toc493063251"/>
      <w:r>
        <w:rPr>
          <w:rFonts w:hint="eastAsia"/>
        </w:rPr>
        <w:t>설정</w:t>
      </w:r>
      <w:bookmarkEnd w:id="21"/>
      <w:r>
        <w:rPr>
          <w:rFonts w:hint="eastAsia"/>
        </w:rPr>
        <w:t xml:space="preserve"> </w:t>
      </w:r>
    </w:p>
    <w:p w14:paraId="4F211FCD" w14:textId="1EC38CD1" w:rsidR="009A0451" w:rsidRDefault="009A0451" w:rsidP="009A0451">
      <w:pPr>
        <w:ind w:left="839" w:firstLine="121"/>
        <w:rPr>
          <w:sz w:val="20"/>
          <w:szCs w:val="20"/>
        </w:rPr>
      </w:pPr>
      <w:r w:rsidRPr="00E96C9E">
        <w:rPr>
          <w:rFonts w:hint="eastAsia"/>
          <w:sz w:val="20"/>
          <w:szCs w:val="20"/>
        </w:rPr>
        <w:t>:</w:t>
      </w:r>
      <w:r w:rsidR="00B64AB0">
        <w:rPr>
          <w:rFonts w:hint="eastAsia"/>
          <w:sz w:val="20"/>
          <w:szCs w:val="20"/>
        </w:rPr>
        <w:t xml:space="preserve"> </w:t>
      </w:r>
      <w:r w:rsidR="00B64AB0">
        <w:rPr>
          <w:sz w:val="20"/>
          <w:szCs w:val="20"/>
        </w:rPr>
        <w:t>E</w:t>
      </w:r>
      <w:r w:rsidR="00B64AB0">
        <w:rPr>
          <w:rFonts w:hint="eastAsia"/>
          <w:sz w:val="20"/>
          <w:szCs w:val="20"/>
        </w:rPr>
        <w:t>설정의</w:t>
      </w:r>
      <w:r w:rsidR="00651129">
        <w:rPr>
          <w:rFonts w:hint="eastAsia"/>
          <w:sz w:val="20"/>
          <w:szCs w:val="20"/>
        </w:rPr>
        <w:t xml:space="preserve"> 내용과 동일하나 사운드만 조절</w:t>
      </w:r>
      <w:r w:rsidR="001453BF">
        <w:rPr>
          <w:rFonts w:hint="eastAsia"/>
          <w:sz w:val="20"/>
          <w:szCs w:val="20"/>
        </w:rPr>
        <w:t>이</w:t>
      </w:r>
      <w:bookmarkStart w:id="22" w:name="_GoBack"/>
      <w:bookmarkEnd w:id="22"/>
      <w:r w:rsidR="00651129">
        <w:rPr>
          <w:rFonts w:hint="eastAsia"/>
          <w:sz w:val="20"/>
          <w:szCs w:val="20"/>
        </w:rPr>
        <w:t xml:space="preserve"> 가능하다.</w:t>
      </w:r>
    </w:p>
    <w:p w14:paraId="7884F168" w14:textId="5D447F4E" w:rsidR="00807269" w:rsidRPr="006F22EE" w:rsidRDefault="00807269" w:rsidP="00807269">
      <w:pPr>
        <w:widowControl/>
        <w:wordWrap/>
        <w:jc w:val="left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44CDDB62" w14:textId="3F0A9B60" w:rsidR="009A0451" w:rsidRDefault="00854E72" w:rsidP="009A0451">
      <w:pPr>
        <w:pStyle w:val="2"/>
      </w:pPr>
      <w:bookmarkStart w:id="23" w:name="_Toc521671161"/>
      <w:r>
        <w:rPr>
          <w:rFonts w:hint="eastAsia"/>
          <w:b/>
          <w:i/>
        </w:rPr>
        <w:lastRenderedPageBreak/>
        <w:t>플레이 설정,</w:t>
      </w:r>
      <w:r>
        <w:rPr>
          <w:b/>
          <w:i/>
        </w:rPr>
        <w:t xml:space="preserve"> </w:t>
      </w:r>
      <w:r>
        <w:rPr>
          <w:rFonts w:hint="eastAsia"/>
          <w:b/>
          <w:i/>
        </w:rPr>
        <w:t>플레이</w:t>
      </w:r>
      <w:bookmarkEnd w:id="23"/>
    </w:p>
    <w:p w14:paraId="28660543" w14:textId="77777777" w:rsidR="009A0451" w:rsidRPr="006F22EE" w:rsidRDefault="009A0451" w:rsidP="009A0451"/>
    <w:p w14:paraId="6CE499D4" w14:textId="77777777" w:rsidR="009A0451" w:rsidRDefault="009A0451" w:rsidP="009A0451">
      <w:pPr>
        <w:pStyle w:val="4"/>
        <w:ind w:left="1440" w:hanging="480"/>
      </w:pPr>
      <w:bookmarkStart w:id="24" w:name="_Toc493063253"/>
      <w:r>
        <w:rPr>
          <w:rFonts w:hint="eastAsia"/>
        </w:rPr>
        <w:t>플레이 설정</w:t>
      </w:r>
      <w:bookmarkEnd w:id="24"/>
    </w:p>
    <w:p w14:paraId="18EE4697" w14:textId="77777777" w:rsidR="009A0451" w:rsidRPr="00BE2200" w:rsidRDefault="009A0451" w:rsidP="009A0451">
      <w:pPr>
        <w:pStyle w:val="a3"/>
        <w:numPr>
          <w:ilvl w:val="0"/>
          <w:numId w:val="17"/>
        </w:numPr>
        <w:ind w:leftChars="0"/>
        <w:rPr>
          <w:strike/>
          <w:color w:val="A5A5A5" w:themeColor="accent3"/>
        </w:rPr>
      </w:pPr>
      <w:r w:rsidRPr="00BE2200">
        <w:rPr>
          <w:rFonts w:hint="eastAsia"/>
          <w:strike/>
          <w:color w:val="A5A5A5" w:themeColor="accent3"/>
        </w:rPr>
        <w:t xml:space="preserve">저장 </w:t>
      </w:r>
    </w:p>
    <w:p w14:paraId="0816C9FA" w14:textId="0E9D0080" w:rsidR="009A0451" w:rsidRDefault="009A0451" w:rsidP="009A0451">
      <w:pPr>
        <w:ind w:left="800" w:firstLine="359"/>
        <w:rPr>
          <w:strike/>
          <w:color w:val="A5A5A5" w:themeColor="accent3"/>
          <w:sz w:val="20"/>
          <w:szCs w:val="20"/>
        </w:rPr>
      </w:pPr>
      <w:r w:rsidRPr="00BE2200">
        <w:rPr>
          <w:strike/>
          <w:color w:val="A5A5A5" w:themeColor="accent3"/>
          <w:sz w:val="20"/>
          <w:szCs w:val="20"/>
        </w:rPr>
        <w:t xml:space="preserve">: </w:t>
      </w:r>
      <w:r w:rsidRPr="00BE2200">
        <w:rPr>
          <w:rFonts w:hint="eastAsia"/>
          <w:strike/>
          <w:color w:val="A5A5A5" w:themeColor="accent3"/>
          <w:sz w:val="20"/>
          <w:szCs w:val="20"/>
        </w:rPr>
        <w:t>현재 진행된 게임을 저장한다. 저장데이터는 5개까지 저장 가능하며,</w:t>
      </w:r>
      <w:r w:rsidRPr="00BE2200">
        <w:rPr>
          <w:strike/>
          <w:color w:val="A5A5A5" w:themeColor="accent3"/>
          <w:sz w:val="20"/>
          <w:szCs w:val="20"/>
        </w:rPr>
        <w:t xml:space="preserve"> </w:t>
      </w:r>
      <w:r w:rsidRPr="00BE2200">
        <w:rPr>
          <w:rFonts w:hint="eastAsia"/>
          <w:strike/>
          <w:color w:val="A5A5A5" w:themeColor="accent3"/>
          <w:sz w:val="20"/>
          <w:szCs w:val="20"/>
        </w:rPr>
        <w:t>비어 있는 슬롯에 자동 저장이 되고, 모든 슬롯이 차 있을 경우, 가장 적게 플레이한 데이터가 소멸, 저장된다.</w:t>
      </w:r>
    </w:p>
    <w:p w14:paraId="3828E62C" w14:textId="4978A9CA" w:rsidR="00BE2200" w:rsidRPr="00BE2200" w:rsidRDefault="00BE2200" w:rsidP="00BE2200">
      <w:pPr>
        <w:pStyle w:val="a3"/>
        <w:numPr>
          <w:ilvl w:val="0"/>
          <w:numId w:val="17"/>
        </w:numPr>
        <w:ind w:leftChars="0"/>
        <w:rPr>
          <w:color w:val="000000" w:themeColor="text1"/>
          <w:sz w:val="20"/>
          <w:szCs w:val="20"/>
        </w:rPr>
      </w:pPr>
      <w:r w:rsidRPr="00BE2200">
        <w:rPr>
          <w:rFonts w:hint="eastAsia"/>
          <w:color w:val="000000" w:themeColor="text1"/>
          <w:sz w:val="20"/>
          <w:szCs w:val="20"/>
        </w:rPr>
        <w:t>E</w:t>
      </w:r>
      <w:r w:rsidRPr="00BE2200">
        <w:rPr>
          <w:color w:val="000000" w:themeColor="text1"/>
          <w:sz w:val="20"/>
          <w:szCs w:val="20"/>
        </w:rPr>
        <w:t xml:space="preserve"> </w:t>
      </w:r>
      <w:r w:rsidRPr="00BE2200">
        <w:rPr>
          <w:rFonts w:hint="eastAsia"/>
          <w:color w:val="000000" w:themeColor="text1"/>
          <w:sz w:val="20"/>
          <w:szCs w:val="20"/>
        </w:rPr>
        <w:t>설정으로 이동</w:t>
      </w:r>
    </w:p>
    <w:p w14:paraId="6D4F3B5B" w14:textId="77777777" w:rsidR="009A0451" w:rsidRPr="00E96C9E" w:rsidRDefault="009A0451" w:rsidP="009A0451"/>
    <w:p w14:paraId="13A51376" w14:textId="77777777" w:rsidR="009A0451" w:rsidRDefault="009A0451" w:rsidP="009A0451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스킬 속성 선택</w:t>
      </w:r>
    </w:p>
    <w:p w14:paraId="3EE86405" w14:textId="77777777" w:rsidR="009A0451" w:rsidRPr="00E96C9E" w:rsidRDefault="009A0451" w:rsidP="009A0451">
      <w:pPr>
        <w:ind w:left="800" w:firstLine="359"/>
        <w:rPr>
          <w:sz w:val="20"/>
          <w:szCs w:val="20"/>
        </w:rPr>
      </w:pPr>
      <w:r w:rsidRPr="00E96C9E">
        <w:rPr>
          <w:rFonts w:hint="eastAsia"/>
          <w:sz w:val="20"/>
          <w:szCs w:val="20"/>
        </w:rPr>
        <w:t>:</w:t>
      </w:r>
      <w:r>
        <w:rPr>
          <w:sz w:val="20"/>
          <w:szCs w:val="20"/>
        </w:rPr>
        <w:t xml:space="preserve"> </w:t>
      </w:r>
      <w:r w:rsidRPr="00E96C9E">
        <w:rPr>
          <w:rFonts w:hint="eastAsia"/>
          <w:sz w:val="20"/>
          <w:szCs w:val="20"/>
        </w:rPr>
        <w:t>인플레이 전, 플레이어가 선택해서 임할 속성을 선택한다. 속성은 3개까지 택할 수 있으며, 선택한 특성을 1초 이상 이동 없을 시, 해당 속성의 스킬 문양을 보인다.</w:t>
      </w:r>
    </w:p>
    <w:p w14:paraId="7451D899" w14:textId="77777777" w:rsidR="009A0451" w:rsidRPr="00E96C9E" w:rsidRDefault="009A0451" w:rsidP="009A0451">
      <w:pPr>
        <w:ind w:left="1159"/>
        <w:rPr>
          <w:sz w:val="20"/>
          <w:szCs w:val="20"/>
        </w:rPr>
      </w:pPr>
    </w:p>
    <w:p w14:paraId="02EF5C0C" w14:textId="77777777" w:rsidR="009A0451" w:rsidRPr="00EF4555" w:rsidRDefault="009A0451" w:rsidP="009A0451">
      <w:pPr>
        <w:pStyle w:val="a3"/>
        <w:numPr>
          <w:ilvl w:val="0"/>
          <w:numId w:val="17"/>
        </w:numPr>
        <w:ind w:leftChars="0"/>
        <w:rPr>
          <w:sz w:val="20"/>
          <w:szCs w:val="20"/>
        </w:rPr>
      </w:pPr>
      <w:r>
        <w:rPr>
          <w:rFonts w:hint="eastAsia"/>
        </w:rPr>
        <w:t>해당 스테이지 정보</w:t>
      </w:r>
    </w:p>
    <w:p w14:paraId="33AAF294" w14:textId="2CD70155" w:rsidR="009A0451" w:rsidRPr="00E96C9E" w:rsidRDefault="009A0451" w:rsidP="009A0451">
      <w:pPr>
        <w:ind w:left="359" w:firstLine="800"/>
        <w:rPr>
          <w:sz w:val="20"/>
          <w:szCs w:val="20"/>
        </w:rPr>
      </w:pPr>
      <w:r w:rsidRPr="00E96C9E">
        <w:rPr>
          <w:rFonts w:hint="eastAsia"/>
          <w:sz w:val="20"/>
          <w:szCs w:val="20"/>
        </w:rPr>
        <w:t>:</w:t>
      </w:r>
      <w:r>
        <w:rPr>
          <w:sz w:val="20"/>
          <w:szCs w:val="20"/>
        </w:rPr>
        <w:t xml:space="preserve"> </w:t>
      </w:r>
      <w:r w:rsidRPr="00E96C9E">
        <w:rPr>
          <w:rFonts w:hint="eastAsia"/>
          <w:sz w:val="20"/>
          <w:szCs w:val="20"/>
        </w:rPr>
        <w:t xml:space="preserve">해당 스테이지 보스에 대한 간략한 </w:t>
      </w:r>
      <w:proofErr w:type="spellStart"/>
      <w:r w:rsidRPr="00E96C9E">
        <w:rPr>
          <w:rFonts w:hint="eastAsia"/>
          <w:sz w:val="20"/>
          <w:szCs w:val="20"/>
        </w:rPr>
        <w:t>나</w:t>
      </w:r>
      <w:r w:rsidR="002B0C39">
        <w:rPr>
          <w:rFonts w:hint="eastAsia"/>
          <w:sz w:val="20"/>
          <w:szCs w:val="20"/>
        </w:rPr>
        <w:t>래</w:t>
      </w:r>
      <w:r w:rsidRPr="00E96C9E">
        <w:rPr>
          <w:rFonts w:hint="eastAsia"/>
          <w:sz w:val="20"/>
          <w:szCs w:val="20"/>
        </w:rPr>
        <w:t>이션</w:t>
      </w:r>
      <w:proofErr w:type="spellEnd"/>
      <w:r w:rsidRPr="00E96C9E">
        <w:rPr>
          <w:rFonts w:hint="eastAsia"/>
          <w:sz w:val="20"/>
          <w:szCs w:val="20"/>
        </w:rPr>
        <w:t>, 속성을 소개</w:t>
      </w:r>
    </w:p>
    <w:p w14:paraId="4028F6C7" w14:textId="77777777" w:rsidR="009A0451" w:rsidRPr="00E96C9E" w:rsidRDefault="009A0451" w:rsidP="009A0451"/>
    <w:p w14:paraId="7E90070E" w14:textId="77777777" w:rsidR="009A0451" w:rsidRDefault="009A0451" w:rsidP="009A0451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해당 맵 데이터</w:t>
      </w:r>
    </w:p>
    <w:p w14:paraId="766BB153" w14:textId="409E0CDC" w:rsidR="009A0451" w:rsidRPr="00E96C9E" w:rsidRDefault="009A0451" w:rsidP="009A0451">
      <w:pPr>
        <w:ind w:left="359" w:firstLine="800"/>
        <w:rPr>
          <w:sz w:val="20"/>
          <w:szCs w:val="20"/>
        </w:rPr>
      </w:pPr>
      <w:r w:rsidRPr="00E96C9E">
        <w:rPr>
          <w:rFonts w:hint="eastAsia"/>
          <w:sz w:val="20"/>
          <w:szCs w:val="20"/>
        </w:rPr>
        <w:t>:</w:t>
      </w:r>
      <w:r>
        <w:rPr>
          <w:sz w:val="20"/>
          <w:szCs w:val="20"/>
        </w:rPr>
        <w:t xml:space="preserve"> </w:t>
      </w:r>
      <w:proofErr w:type="spellStart"/>
      <w:r w:rsidRPr="00E96C9E">
        <w:rPr>
          <w:rFonts w:hint="eastAsia"/>
          <w:sz w:val="20"/>
          <w:szCs w:val="20"/>
        </w:rPr>
        <w:t>맵의</w:t>
      </w:r>
      <w:proofErr w:type="spellEnd"/>
      <w:r w:rsidRPr="00E96C9E">
        <w:rPr>
          <w:rFonts w:hint="eastAsia"/>
          <w:sz w:val="20"/>
          <w:szCs w:val="20"/>
        </w:rPr>
        <w:t xml:space="preserve"> 전체 배경, </w:t>
      </w:r>
      <w:r w:rsidR="00A4241D">
        <w:rPr>
          <w:rFonts w:hint="eastAsia"/>
          <w:sz w:val="20"/>
          <w:szCs w:val="20"/>
        </w:rPr>
        <w:t>몬스터 모델,</w:t>
      </w:r>
      <w:r w:rsidR="00A4241D">
        <w:rPr>
          <w:sz w:val="20"/>
          <w:szCs w:val="20"/>
        </w:rPr>
        <w:t xml:space="preserve"> </w:t>
      </w:r>
      <w:r w:rsidRPr="0032508D">
        <w:rPr>
          <w:rFonts w:hint="eastAsia"/>
          <w:strike/>
          <w:color w:val="A5A5A5" w:themeColor="accent3"/>
          <w:sz w:val="20"/>
          <w:szCs w:val="20"/>
        </w:rPr>
        <w:t>트리거의 수(오브젝트가 등장하는 위치), 보스의 위치</w:t>
      </w:r>
    </w:p>
    <w:p w14:paraId="1C7EA621" w14:textId="77777777" w:rsidR="009A0451" w:rsidRPr="00E96C9E" w:rsidRDefault="009A0451" w:rsidP="009A0451"/>
    <w:p w14:paraId="41B805E6" w14:textId="77777777" w:rsidR="009A0451" w:rsidRDefault="009A0451" w:rsidP="009A0451">
      <w:pPr>
        <w:pStyle w:val="4"/>
        <w:ind w:left="1440" w:hanging="480"/>
      </w:pPr>
      <w:bookmarkStart w:id="25" w:name="_Toc493063254"/>
      <w:r>
        <w:rPr>
          <w:rFonts w:hint="eastAsia"/>
        </w:rPr>
        <w:t>플레이</w:t>
      </w:r>
      <w:bookmarkEnd w:id="25"/>
    </w:p>
    <w:p w14:paraId="4BC70E16" w14:textId="77777777" w:rsidR="009A0451" w:rsidRDefault="009A0451" w:rsidP="009A0451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보이는 UI</w:t>
      </w:r>
    </w:p>
    <w:p w14:paraId="2E745169" w14:textId="77777777" w:rsidR="009A0451" w:rsidRPr="00F76C4A" w:rsidRDefault="009A0451" w:rsidP="009A0451">
      <w:pPr>
        <w:pStyle w:val="3"/>
        <w:numPr>
          <w:ilvl w:val="3"/>
          <w:numId w:val="1"/>
        </w:numPr>
        <w:spacing w:line="276" w:lineRule="auto"/>
        <w:rPr>
          <w:sz w:val="20"/>
          <w:szCs w:val="20"/>
        </w:rPr>
      </w:pPr>
      <w:r w:rsidRPr="00F76C4A">
        <w:rPr>
          <w:rFonts w:hint="eastAsia"/>
          <w:sz w:val="20"/>
          <w:szCs w:val="20"/>
        </w:rPr>
        <w:t>H</w:t>
      </w:r>
      <w:r w:rsidRPr="00F76C4A">
        <w:rPr>
          <w:sz w:val="20"/>
          <w:szCs w:val="20"/>
        </w:rPr>
        <w:t>P</w:t>
      </w:r>
    </w:p>
    <w:p w14:paraId="3F6406CE" w14:textId="77777777" w:rsidR="009A0451" w:rsidRPr="00DF6072" w:rsidRDefault="009A0451" w:rsidP="00DF6072">
      <w:pPr>
        <w:pStyle w:val="ae"/>
        <w:ind w:left="1600" w:firstLine="800"/>
        <w:rPr>
          <w:sz w:val="20"/>
        </w:rPr>
      </w:pPr>
      <w:r w:rsidRPr="00DF6072">
        <w:rPr>
          <w:rFonts w:hint="eastAsia"/>
          <w:sz w:val="20"/>
        </w:rPr>
        <w:t>: 플레이어의 생명 게이지 초기 값 100으로 설정</w:t>
      </w:r>
    </w:p>
    <w:p w14:paraId="7B65E89F" w14:textId="77777777" w:rsidR="009A0451" w:rsidRPr="00F76C4A" w:rsidRDefault="009A0451" w:rsidP="009A0451">
      <w:pPr>
        <w:pStyle w:val="3"/>
        <w:numPr>
          <w:ilvl w:val="3"/>
          <w:numId w:val="1"/>
        </w:numPr>
        <w:spacing w:line="276" w:lineRule="auto"/>
        <w:rPr>
          <w:sz w:val="20"/>
          <w:szCs w:val="20"/>
        </w:rPr>
      </w:pPr>
      <w:r w:rsidRPr="00F76C4A">
        <w:rPr>
          <w:rFonts w:hint="eastAsia"/>
          <w:sz w:val="20"/>
          <w:szCs w:val="20"/>
        </w:rPr>
        <w:t>MP</w:t>
      </w:r>
    </w:p>
    <w:p w14:paraId="58F4ECF7" w14:textId="77777777" w:rsidR="00FE509B" w:rsidRDefault="009A0451" w:rsidP="00DF6072">
      <w:pPr>
        <w:pStyle w:val="ae"/>
        <w:ind w:left="1600" w:firstLine="800"/>
        <w:rPr>
          <w:sz w:val="20"/>
        </w:rPr>
      </w:pPr>
      <w:bookmarkStart w:id="26" w:name="_Toc500458053"/>
      <w:bookmarkStart w:id="27" w:name="_Toc500458143"/>
      <w:bookmarkStart w:id="28" w:name="_Toc500458208"/>
      <w:bookmarkStart w:id="29" w:name="_Toc500458243"/>
      <w:r w:rsidRPr="00DF6072">
        <w:rPr>
          <w:rFonts w:hint="eastAsia"/>
          <w:sz w:val="20"/>
        </w:rPr>
        <w:t>: 플레이어의 마법 게이지 초기 값 1</w:t>
      </w:r>
      <w:r w:rsidR="00AC6014">
        <w:rPr>
          <w:sz w:val="20"/>
        </w:rPr>
        <w:t>0</w:t>
      </w:r>
      <w:r w:rsidRPr="00DF6072">
        <w:rPr>
          <w:rFonts w:hint="eastAsia"/>
          <w:sz w:val="20"/>
        </w:rPr>
        <w:t>0으로 설정</w:t>
      </w:r>
      <w:bookmarkEnd w:id="26"/>
      <w:bookmarkEnd w:id="27"/>
      <w:bookmarkEnd w:id="28"/>
      <w:bookmarkEnd w:id="29"/>
    </w:p>
    <w:p w14:paraId="0F9A0929" w14:textId="518083C1" w:rsidR="009A0451" w:rsidRPr="00DF6072" w:rsidRDefault="00FE509B" w:rsidP="00DF6072">
      <w:pPr>
        <w:pStyle w:val="ae"/>
        <w:ind w:left="1600" w:firstLine="800"/>
        <w:rPr>
          <w:sz w:val="20"/>
        </w:rPr>
      </w:pPr>
      <w:r>
        <w:rPr>
          <w:sz w:val="20"/>
        </w:rPr>
        <w:t xml:space="preserve">: </w:t>
      </w:r>
      <w:r>
        <w:rPr>
          <w:rFonts w:hint="eastAsia"/>
          <w:sz w:val="20"/>
        </w:rPr>
        <w:t>M</w:t>
      </w:r>
      <w:r>
        <w:rPr>
          <w:sz w:val="20"/>
        </w:rPr>
        <w:t>AX</w:t>
      </w:r>
      <w:r>
        <w:rPr>
          <w:rFonts w:hint="eastAsia"/>
          <w:sz w:val="20"/>
        </w:rPr>
        <w:t xml:space="preserve">값 이하의 </w:t>
      </w:r>
      <w:proofErr w:type="spellStart"/>
      <w:r>
        <w:rPr>
          <w:rFonts w:hint="eastAsia"/>
          <w:sz w:val="20"/>
        </w:rPr>
        <w:t>마나가</w:t>
      </w:r>
      <w:proofErr w:type="spellEnd"/>
      <w:r>
        <w:rPr>
          <w:rFonts w:hint="eastAsia"/>
          <w:sz w:val="20"/>
        </w:rPr>
        <w:t xml:space="preserve"> 있을 시 </w:t>
      </w:r>
      <w:r w:rsidR="00166370">
        <w:rPr>
          <w:rFonts w:hint="eastAsia"/>
          <w:sz w:val="20"/>
        </w:rPr>
        <w:t xml:space="preserve">초당 </w:t>
      </w:r>
      <w:r w:rsidR="00166370">
        <w:rPr>
          <w:sz w:val="20"/>
        </w:rPr>
        <w:t>2</w:t>
      </w:r>
      <w:r w:rsidR="00166370">
        <w:rPr>
          <w:rFonts w:hint="eastAsia"/>
          <w:sz w:val="20"/>
        </w:rPr>
        <w:t>마나 증가</w:t>
      </w:r>
      <w:r w:rsidR="004857BE">
        <w:rPr>
          <w:rFonts w:hint="eastAsia"/>
          <w:sz w:val="20"/>
        </w:rPr>
        <w:t xml:space="preserve"> </w:t>
      </w:r>
      <w:r w:rsidR="004857BE">
        <w:rPr>
          <w:sz w:val="20"/>
        </w:rPr>
        <w:t>(0.5</w:t>
      </w:r>
      <w:r w:rsidR="004857BE">
        <w:rPr>
          <w:rFonts w:hint="eastAsia"/>
          <w:sz w:val="20"/>
        </w:rPr>
        <w:t xml:space="preserve">에 </w:t>
      </w:r>
      <w:r w:rsidR="004857BE">
        <w:rPr>
          <w:sz w:val="20"/>
        </w:rPr>
        <w:t>1)</w:t>
      </w:r>
    </w:p>
    <w:p w14:paraId="235E24DD" w14:textId="77777777" w:rsidR="009A0451" w:rsidRPr="00F76C4A" w:rsidRDefault="009A0451" w:rsidP="009A0451">
      <w:pPr>
        <w:pStyle w:val="3"/>
        <w:numPr>
          <w:ilvl w:val="3"/>
          <w:numId w:val="1"/>
        </w:numPr>
        <w:spacing w:line="276" w:lineRule="auto"/>
        <w:rPr>
          <w:sz w:val="20"/>
          <w:szCs w:val="20"/>
        </w:rPr>
      </w:pPr>
      <w:r w:rsidRPr="00F76C4A">
        <w:rPr>
          <w:rFonts w:hint="eastAsia"/>
          <w:sz w:val="20"/>
          <w:szCs w:val="20"/>
        </w:rPr>
        <w:t>TARGET</w:t>
      </w:r>
    </w:p>
    <w:p w14:paraId="6DB90A40" w14:textId="77777777" w:rsidR="009A0451" w:rsidRPr="00DF6072" w:rsidRDefault="009A0451" w:rsidP="00DF6072">
      <w:pPr>
        <w:pStyle w:val="ae"/>
        <w:ind w:left="1600" w:firstLine="800"/>
        <w:rPr>
          <w:sz w:val="20"/>
        </w:rPr>
      </w:pPr>
      <w:bookmarkStart w:id="30" w:name="_Toc500458054"/>
      <w:bookmarkStart w:id="31" w:name="_Toc500458144"/>
      <w:bookmarkStart w:id="32" w:name="_Toc500458209"/>
      <w:bookmarkStart w:id="33" w:name="_Toc500458244"/>
      <w:r w:rsidRPr="00DF6072">
        <w:rPr>
          <w:sz w:val="20"/>
        </w:rPr>
        <w:t xml:space="preserve">: </w:t>
      </w:r>
      <w:r w:rsidRPr="00DF6072">
        <w:rPr>
          <w:rFonts w:hint="eastAsia"/>
          <w:sz w:val="20"/>
        </w:rPr>
        <w:t>해당 시야내 가장 가까운 적으로 타겟팅이 설정되며, 조작키로 타겟을 바꿀 수 있다.</w:t>
      </w:r>
      <w:bookmarkEnd w:id="30"/>
      <w:bookmarkEnd w:id="31"/>
      <w:bookmarkEnd w:id="32"/>
      <w:bookmarkEnd w:id="33"/>
    </w:p>
    <w:p w14:paraId="6ECB1C87" w14:textId="4592FE3C" w:rsidR="00932E8B" w:rsidRDefault="00932E8B">
      <w:pPr>
        <w:widowControl/>
        <w:wordWrap/>
        <w:jc w:val="left"/>
      </w:pPr>
      <w:r>
        <w:br w:type="page"/>
      </w:r>
    </w:p>
    <w:p w14:paraId="33303072" w14:textId="77777777" w:rsidR="009A0451" w:rsidRPr="006F22EE" w:rsidRDefault="009A0451" w:rsidP="009A0451"/>
    <w:p w14:paraId="01125AD0" w14:textId="78FBDE10" w:rsidR="009A0451" w:rsidRDefault="00C11393" w:rsidP="009A0451">
      <w:pPr>
        <w:pStyle w:val="2"/>
      </w:pPr>
      <w:bookmarkStart w:id="34" w:name="_Toc521671162"/>
      <w:r>
        <w:rPr>
          <w:rFonts w:hint="eastAsia"/>
          <w:b/>
          <w:i/>
        </w:rPr>
        <w:t>설정</w:t>
      </w:r>
      <w:bookmarkEnd w:id="34"/>
    </w:p>
    <w:p w14:paraId="3832831A" w14:textId="77777777" w:rsidR="009A0451" w:rsidRDefault="009A0451" w:rsidP="009A0451"/>
    <w:p w14:paraId="04DC565D" w14:textId="77777777" w:rsidR="009A0451" w:rsidRDefault="009A0451" w:rsidP="009A0451">
      <w:pPr>
        <w:pStyle w:val="4"/>
        <w:ind w:left="1440" w:hanging="480"/>
      </w:pPr>
      <w:bookmarkStart w:id="35" w:name="_Toc493063256"/>
      <w:r>
        <w:rPr>
          <w:rFonts w:hint="eastAsia"/>
        </w:rPr>
        <w:t>사운드 설정</w:t>
      </w:r>
      <w:bookmarkEnd w:id="35"/>
    </w:p>
    <w:p w14:paraId="13E9EB87" w14:textId="7A5E5392" w:rsidR="009A0451" w:rsidRDefault="009A0451" w:rsidP="009A0451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EF4555">
        <w:rPr>
          <w:rFonts w:hint="eastAsia"/>
          <w:sz w:val="22"/>
        </w:rPr>
        <w:t>사운드 볼륨과 배경음악,</w:t>
      </w:r>
      <w:r w:rsidRPr="00EF4555">
        <w:rPr>
          <w:sz w:val="22"/>
        </w:rPr>
        <w:t xml:space="preserve"> </w:t>
      </w:r>
      <w:r w:rsidRPr="00EF4555">
        <w:rPr>
          <w:rFonts w:hint="eastAsia"/>
          <w:sz w:val="22"/>
        </w:rPr>
        <w:t>효과음 등을 체크박스로 조절하도록 한다.</w:t>
      </w:r>
    </w:p>
    <w:p w14:paraId="0FB91043" w14:textId="77777777" w:rsidR="00932E8B" w:rsidRDefault="00932E8B" w:rsidP="00932E8B">
      <w:pPr>
        <w:pStyle w:val="a3"/>
        <w:ind w:leftChars="0" w:left="1560"/>
        <w:rPr>
          <w:sz w:val="22"/>
        </w:rPr>
      </w:pPr>
    </w:p>
    <w:p w14:paraId="1ABB924C" w14:textId="77777777" w:rsidR="00932E8B" w:rsidRDefault="00932E8B" w:rsidP="00932E8B">
      <w:pPr>
        <w:pStyle w:val="4"/>
        <w:ind w:left="1440" w:hanging="480"/>
      </w:pPr>
      <w:r>
        <w:rPr>
          <w:rFonts w:hint="eastAsia"/>
        </w:rPr>
        <w:t xml:space="preserve">저장 </w:t>
      </w:r>
    </w:p>
    <w:p w14:paraId="28E82DD3" w14:textId="6E03A5C7" w:rsidR="00932E8B" w:rsidRPr="00E96C9E" w:rsidRDefault="00932E8B" w:rsidP="00932E8B">
      <w:pPr>
        <w:ind w:left="800" w:firstLine="359"/>
        <w:rPr>
          <w:sz w:val="20"/>
          <w:szCs w:val="20"/>
        </w:rPr>
      </w:pPr>
      <w:r>
        <w:rPr>
          <w:sz w:val="20"/>
          <w:szCs w:val="20"/>
        </w:rPr>
        <w:t>-</w:t>
      </w:r>
      <w:r w:rsidRPr="00E96C9E">
        <w:rPr>
          <w:sz w:val="20"/>
          <w:szCs w:val="20"/>
        </w:rPr>
        <w:t xml:space="preserve"> </w:t>
      </w:r>
      <w:r w:rsidRPr="00E96C9E">
        <w:rPr>
          <w:rFonts w:hint="eastAsia"/>
          <w:sz w:val="20"/>
          <w:szCs w:val="20"/>
        </w:rPr>
        <w:t xml:space="preserve">현재 진행된 게임을 저장한다. 저장데이터는 </w:t>
      </w:r>
      <w:r w:rsidR="0067694D">
        <w:rPr>
          <w:sz w:val="20"/>
          <w:szCs w:val="20"/>
        </w:rPr>
        <w:t>3</w:t>
      </w:r>
      <w:r w:rsidRPr="00E96C9E">
        <w:rPr>
          <w:rFonts w:hint="eastAsia"/>
          <w:sz w:val="20"/>
          <w:szCs w:val="20"/>
        </w:rPr>
        <w:t>개까지 저장 가능하며,</w:t>
      </w:r>
      <w:r w:rsidRPr="00E96C9E">
        <w:rPr>
          <w:sz w:val="20"/>
          <w:szCs w:val="20"/>
        </w:rPr>
        <w:t xml:space="preserve"> </w:t>
      </w:r>
      <w:r w:rsidRPr="00E96C9E">
        <w:rPr>
          <w:rFonts w:hint="eastAsia"/>
          <w:sz w:val="20"/>
          <w:szCs w:val="20"/>
        </w:rPr>
        <w:t>비어 있는 슬롯에 자동 저장이 되고, 모든 슬롯이 차 있을 경우, 가장 적게 플레이한 데이터가 소멸, 저장된다.</w:t>
      </w:r>
    </w:p>
    <w:p w14:paraId="141C3F78" w14:textId="77777777" w:rsidR="00932E8B" w:rsidRPr="0067694D" w:rsidRDefault="00932E8B" w:rsidP="0067694D">
      <w:pPr>
        <w:rPr>
          <w:sz w:val="22"/>
        </w:rPr>
      </w:pPr>
    </w:p>
    <w:p w14:paraId="0FFD674C" w14:textId="77777777" w:rsidR="009A0451" w:rsidRPr="00AF5879" w:rsidRDefault="009A0451" w:rsidP="009A0451">
      <w:pPr>
        <w:pStyle w:val="4"/>
        <w:ind w:left="1440" w:hanging="480"/>
        <w:rPr>
          <w:strike/>
          <w:color w:val="A5A5A5" w:themeColor="accent3"/>
        </w:rPr>
      </w:pPr>
      <w:bookmarkStart w:id="36" w:name="_Toc493063257"/>
      <w:r w:rsidRPr="00AF5879">
        <w:rPr>
          <w:rFonts w:hint="eastAsia"/>
          <w:strike/>
          <w:color w:val="A5A5A5" w:themeColor="accent3"/>
        </w:rPr>
        <w:t>해상도 옵션</w:t>
      </w:r>
      <w:bookmarkEnd w:id="36"/>
    </w:p>
    <w:p w14:paraId="07708C81" w14:textId="35400A49" w:rsidR="009A0451" w:rsidRPr="00AF5879" w:rsidRDefault="009A0451" w:rsidP="009A0451">
      <w:pPr>
        <w:pStyle w:val="a3"/>
        <w:numPr>
          <w:ilvl w:val="0"/>
          <w:numId w:val="17"/>
        </w:numPr>
        <w:ind w:leftChars="0"/>
        <w:rPr>
          <w:strike/>
          <w:color w:val="A5A5A5" w:themeColor="accent3"/>
          <w:sz w:val="22"/>
        </w:rPr>
      </w:pPr>
      <w:r w:rsidRPr="00AF5879">
        <w:rPr>
          <w:rFonts w:hint="eastAsia"/>
          <w:strike/>
          <w:color w:val="A5A5A5" w:themeColor="accent3"/>
          <w:sz w:val="22"/>
        </w:rPr>
        <w:t>VR환경에서 해상도를 조정하기보다, 사양에 따라 옵션 선택하도록 한다.</w:t>
      </w:r>
    </w:p>
    <w:p w14:paraId="74D7690F" w14:textId="77777777" w:rsidR="0067694D" w:rsidRPr="00AF5879" w:rsidRDefault="0067694D" w:rsidP="0067694D">
      <w:pPr>
        <w:ind w:left="1200"/>
        <w:rPr>
          <w:strike/>
          <w:color w:val="A5A5A5" w:themeColor="accent3"/>
          <w:sz w:val="22"/>
        </w:rPr>
      </w:pPr>
    </w:p>
    <w:p w14:paraId="03CAE5B1" w14:textId="77777777" w:rsidR="009A0451" w:rsidRPr="00AF5879" w:rsidRDefault="009A0451" w:rsidP="009A0451">
      <w:pPr>
        <w:pStyle w:val="4"/>
        <w:ind w:left="1440" w:hanging="480"/>
        <w:rPr>
          <w:strike/>
          <w:color w:val="A5A5A5" w:themeColor="accent3"/>
        </w:rPr>
      </w:pPr>
      <w:bookmarkStart w:id="37" w:name="_Toc493063258"/>
      <w:r w:rsidRPr="00AF5879">
        <w:rPr>
          <w:rFonts w:hint="eastAsia"/>
          <w:strike/>
          <w:color w:val="A5A5A5" w:themeColor="accent3"/>
        </w:rPr>
        <w:t>유저 인터페이스 설정</w:t>
      </w:r>
      <w:bookmarkEnd w:id="37"/>
    </w:p>
    <w:p w14:paraId="19DA6CF4" w14:textId="77777777" w:rsidR="009A0451" w:rsidRPr="00AF5879" w:rsidRDefault="009A0451" w:rsidP="009A0451">
      <w:pPr>
        <w:pStyle w:val="a3"/>
        <w:numPr>
          <w:ilvl w:val="0"/>
          <w:numId w:val="17"/>
        </w:numPr>
        <w:ind w:leftChars="0"/>
        <w:rPr>
          <w:strike/>
          <w:color w:val="A5A5A5" w:themeColor="accent3"/>
          <w:sz w:val="22"/>
        </w:rPr>
      </w:pPr>
      <w:r w:rsidRPr="00AF5879">
        <w:rPr>
          <w:rFonts w:hint="eastAsia"/>
          <w:strike/>
          <w:color w:val="A5A5A5" w:themeColor="accent3"/>
          <w:sz w:val="22"/>
        </w:rPr>
        <w:t>왼손잡이와 오른손잡이에 따라 조작을 변경한다.</w:t>
      </w:r>
      <w:r w:rsidRPr="00AF5879">
        <w:rPr>
          <w:strike/>
          <w:color w:val="A5A5A5" w:themeColor="accent3"/>
          <w:sz w:val="22"/>
        </w:rPr>
        <w:t xml:space="preserve"> </w:t>
      </w:r>
      <w:r w:rsidRPr="00AF5879">
        <w:rPr>
          <w:rFonts w:hint="eastAsia"/>
          <w:strike/>
          <w:color w:val="A5A5A5" w:themeColor="accent3"/>
          <w:sz w:val="22"/>
        </w:rPr>
        <w:t xml:space="preserve">추가적으로 키 인터페이스를 수정할 수 있도록 제작한다. </w:t>
      </w:r>
    </w:p>
    <w:p w14:paraId="6B928236" w14:textId="466DDBB1" w:rsidR="009A0451" w:rsidRDefault="009A0451" w:rsidP="009A0451"/>
    <w:p w14:paraId="7F91EA0B" w14:textId="77777777" w:rsidR="0067694D" w:rsidRPr="006F22EE" w:rsidRDefault="0067694D" w:rsidP="009A0451"/>
    <w:p w14:paraId="6E9A4CF2" w14:textId="71D62F50" w:rsidR="009A0451" w:rsidRPr="00AF5879" w:rsidRDefault="00854E72" w:rsidP="009A0451">
      <w:pPr>
        <w:pStyle w:val="2"/>
        <w:rPr>
          <w:strike/>
          <w:color w:val="A5A5A5" w:themeColor="accent3"/>
        </w:rPr>
      </w:pPr>
      <w:bookmarkStart w:id="38" w:name="_Toc521671163"/>
      <w:r w:rsidRPr="00AF5879">
        <w:rPr>
          <w:rFonts w:hint="eastAsia"/>
          <w:b/>
          <w:i/>
          <w:strike/>
          <w:color w:val="A5A5A5" w:themeColor="accent3"/>
        </w:rPr>
        <w:t>플레이 진행 방향</w:t>
      </w:r>
      <w:r w:rsidR="009A0451" w:rsidRPr="00AF5879">
        <w:rPr>
          <w:rFonts w:hint="eastAsia"/>
          <w:strike/>
          <w:color w:val="A5A5A5" w:themeColor="accent3"/>
        </w:rPr>
        <w:t xml:space="preserve"> </w:t>
      </w:r>
      <w:bookmarkEnd w:id="18"/>
      <w:r w:rsidR="00E50F8B" w:rsidRPr="00AF5879">
        <w:rPr>
          <w:b/>
          <w:i/>
          <w:strike/>
          <w:color w:val="A5A5A5" w:themeColor="accent3"/>
        </w:rPr>
        <w:t>(</w:t>
      </w:r>
      <w:r w:rsidR="00E50F8B" w:rsidRPr="00AF5879">
        <w:rPr>
          <w:rFonts w:hint="eastAsia"/>
          <w:b/>
          <w:i/>
          <w:strike/>
          <w:color w:val="A5A5A5" w:themeColor="accent3"/>
        </w:rPr>
        <w:t>구</w:t>
      </w:r>
      <w:r w:rsidR="00E50F8B" w:rsidRPr="00AF5879">
        <w:rPr>
          <w:b/>
          <w:i/>
          <w:strike/>
          <w:color w:val="A5A5A5" w:themeColor="accent3"/>
        </w:rPr>
        <w:t>)</w:t>
      </w:r>
      <w:bookmarkEnd w:id="38"/>
    </w:p>
    <w:p w14:paraId="3086DF85" w14:textId="77777777" w:rsidR="009A0451" w:rsidRPr="00AF5879" w:rsidRDefault="009A0451" w:rsidP="009A0451">
      <w:pPr>
        <w:rPr>
          <w:color w:val="A5A5A5" w:themeColor="accent3"/>
        </w:rPr>
      </w:pPr>
    </w:p>
    <w:p w14:paraId="4139B1AE" w14:textId="77777777" w:rsidR="009A0451" w:rsidRPr="00AF5879" w:rsidRDefault="009A0451" w:rsidP="009A0451">
      <w:pPr>
        <w:jc w:val="center"/>
        <w:rPr>
          <w:color w:val="A5A5A5" w:themeColor="accent3"/>
        </w:rPr>
      </w:pPr>
      <w:r w:rsidRPr="00AF5879">
        <w:rPr>
          <w:noProof/>
          <w:color w:val="A5A5A5" w:themeColor="accent3"/>
        </w:rPr>
        <w:drawing>
          <wp:inline distT="0" distB="0" distL="0" distR="0" wp14:anchorId="38C2B591" wp14:editId="20BC6028">
            <wp:extent cx="5920740" cy="899160"/>
            <wp:effectExtent l="0" t="0" r="381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806" cy="899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623B2C" w14:textId="77777777" w:rsidR="009A0451" w:rsidRPr="00AF5879" w:rsidRDefault="009A0451" w:rsidP="009A0451">
      <w:pPr>
        <w:rPr>
          <w:color w:val="A5A5A5" w:themeColor="accent3"/>
        </w:rPr>
      </w:pPr>
    </w:p>
    <w:p w14:paraId="1C84F475" w14:textId="77777777" w:rsidR="009A0451" w:rsidRPr="00AF5879" w:rsidRDefault="009A0451" w:rsidP="009A0451">
      <w:pPr>
        <w:pStyle w:val="a3"/>
        <w:numPr>
          <w:ilvl w:val="0"/>
          <w:numId w:val="17"/>
        </w:numPr>
        <w:ind w:leftChars="0"/>
        <w:rPr>
          <w:color w:val="A5A5A5" w:themeColor="accent3"/>
          <w:sz w:val="22"/>
        </w:rPr>
      </w:pPr>
      <w:r w:rsidRPr="00AF5879">
        <w:rPr>
          <w:rFonts w:hint="eastAsia"/>
          <w:color w:val="A5A5A5" w:themeColor="accent3"/>
          <w:sz w:val="22"/>
        </w:rPr>
        <w:t xml:space="preserve">프롤로그~에필로그 모두 </w:t>
      </w:r>
      <w:proofErr w:type="spellStart"/>
      <w:r w:rsidRPr="00AF5879">
        <w:rPr>
          <w:rFonts w:hint="eastAsia"/>
          <w:color w:val="A5A5A5" w:themeColor="accent3"/>
          <w:sz w:val="22"/>
        </w:rPr>
        <w:t>씬이</w:t>
      </w:r>
      <w:proofErr w:type="spellEnd"/>
      <w:r w:rsidRPr="00AF5879">
        <w:rPr>
          <w:rFonts w:hint="eastAsia"/>
          <w:color w:val="A5A5A5" w:themeColor="accent3"/>
          <w:sz w:val="22"/>
        </w:rPr>
        <w:t xml:space="preserve"> 따로 있으나 에피소드</w:t>
      </w:r>
      <w:r w:rsidRPr="00AF5879">
        <w:rPr>
          <w:color w:val="A5A5A5" w:themeColor="accent3"/>
          <w:sz w:val="22"/>
        </w:rPr>
        <w:t>1~</w:t>
      </w:r>
      <w:r w:rsidRPr="00AF5879">
        <w:rPr>
          <w:rFonts w:hint="eastAsia"/>
          <w:color w:val="A5A5A5" w:themeColor="accent3"/>
          <w:sz w:val="22"/>
        </w:rPr>
        <w:t>에피소드6에만 전투를 하는 스테이지가 있다.</w:t>
      </w:r>
    </w:p>
    <w:p w14:paraId="33A2EE71" w14:textId="77777777" w:rsidR="009A0451" w:rsidRPr="00AF5879" w:rsidRDefault="009A0451" w:rsidP="009A0451">
      <w:pPr>
        <w:pStyle w:val="a3"/>
        <w:numPr>
          <w:ilvl w:val="0"/>
          <w:numId w:val="17"/>
        </w:numPr>
        <w:ind w:leftChars="0"/>
        <w:rPr>
          <w:color w:val="A5A5A5" w:themeColor="accent3"/>
          <w:sz w:val="22"/>
        </w:rPr>
      </w:pPr>
      <w:r w:rsidRPr="00AF5879">
        <w:rPr>
          <w:rFonts w:hint="eastAsia"/>
          <w:color w:val="A5A5A5" w:themeColor="accent3"/>
          <w:sz w:val="22"/>
        </w:rPr>
        <w:t>기본</w:t>
      </w:r>
      <w:r w:rsidRPr="00AF5879">
        <w:rPr>
          <w:color w:val="A5A5A5" w:themeColor="accent3"/>
          <w:sz w:val="22"/>
        </w:rPr>
        <w:t xml:space="preserve"> </w:t>
      </w:r>
      <w:r w:rsidRPr="00AF5879">
        <w:rPr>
          <w:rFonts w:hint="eastAsia"/>
          <w:color w:val="A5A5A5" w:themeColor="accent3"/>
          <w:sz w:val="22"/>
        </w:rPr>
        <w:t>속성을 가지고 플레이를 시작하며 스테이지1</w:t>
      </w:r>
      <w:r w:rsidRPr="00AF5879">
        <w:rPr>
          <w:color w:val="A5A5A5" w:themeColor="accent3"/>
          <w:sz w:val="22"/>
        </w:rPr>
        <w:t>~4</w:t>
      </w:r>
      <w:r w:rsidRPr="00AF5879">
        <w:rPr>
          <w:rFonts w:hint="eastAsia"/>
          <w:color w:val="A5A5A5" w:themeColor="accent3"/>
          <w:sz w:val="22"/>
        </w:rPr>
        <w:t>에서 한 스테이지를 클리어 할 때 마다 속성을 하나씩 얻는다.</w:t>
      </w:r>
    </w:p>
    <w:p w14:paraId="0CA238E6" w14:textId="77777777" w:rsidR="009A0451" w:rsidRPr="00AF5879" w:rsidRDefault="009A0451" w:rsidP="009A0451">
      <w:pPr>
        <w:pStyle w:val="a3"/>
        <w:numPr>
          <w:ilvl w:val="0"/>
          <w:numId w:val="17"/>
        </w:numPr>
        <w:ind w:leftChars="0"/>
        <w:rPr>
          <w:color w:val="A5A5A5" w:themeColor="accent3"/>
          <w:sz w:val="22"/>
        </w:rPr>
      </w:pPr>
      <w:r w:rsidRPr="00AF5879">
        <w:rPr>
          <w:rFonts w:hint="eastAsia"/>
          <w:color w:val="A5A5A5" w:themeColor="accent3"/>
          <w:sz w:val="22"/>
        </w:rPr>
        <w:t xml:space="preserve">에피소드 </w:t>
      </w:r>
      <w:r w:rsidRPr="00AF5879">
        <w:rPr>
          <w:color w:val="A5A5A5" w:themeColor="accent3"/>
          <w:sz w:val="22"/>
        </w:rPr>
        <w:t>4</w:t>
      </w:r>
      <w:r w:rsidRPr="00AF5879">
        <w:rPr>
          <w:rFonts w:hint="eastAsia"/>
          <w:color w:val="A5A5A5" w:themeColor="accent3"/>
          <w:sz w:val="22"/>
        </w:rPr>
        <w:t xml:space="preserve">가 끝나면 총 </w:t>
      </w:r>
      <w:r w:rsidRPr="00AF5879">
        <w:rPr>
          <w:color w:val="A5A5A5" w:themeColor="accent3"/>
          <w:sz w:val="22"/>
        </w:rPr>
        <w:t>5</w:t>
      </w:r>
      <w:r w:rsidRPr="00AF5879">
        <w:rPr>
          <w:rFonts w:hint="eastAsia"/>
          <w:color w:val="A5A5A5" w:themeColor="accent3"/>
          <w:sz w:val="22"/>
        </w:rPr>
        <w:t xml:space="preserve">개 속성을 가지게 되며 스테이지 </w:t>
      </w:r>
      <w:r w:rsidRPr="00AF5879">
        <w:rPr>
          <w:color w:val="A5A5A5" w:themeColor="accent3"/>
          <w:sz w:val="22"/>
        </w:rPr>
        <w:t>5</w:t>
      </w:r>
      <w:r w:rsidRPr="00AF5879">
        <w:rPr>
          <w:rFonts w:hint="eastAsia"/>
          <w:color w:val="A5A5A5" w:themeColor="accent3"/>
          <w:sz w:val="22"/>
        </w:rPr>
        <w:t xml:space="preserve">를 클리어 시 </w:t>
      </w:r>
      <w:r w:rsidRPr="00AF5879">
        <w:rPr>
          <w:color w:val="A5A5A5" w:themeColor="accent3"/>
          <w:sz w:val="22"/>
        </w:rPr>
        <w:t>5</w:t>
      </w:r>
      <w:r w:rsidRPr="00AF5879">
        <w:rPr>
          <w:rFonts w:hint="eastAsia"/>
          <w:color w:val="A5A5A5" w:themeColor="accent3"/>
          <w:sz w:val="22"/>
        </w:rPr>
        <w:t>개 속성의 스킬들을 전체적으로 강화해 준다.</w:t>
      </w:r>
    </w:p>
    <w:p w14:paraId="466D8CD9" w14:textId="77777777" w:rsidR="009A0451" w:rsidRPr="00AF5879" w:rsidRDefault="009A0451" w:rsidP="009A0451">
      <w:pPr>
        <w:pStyle w:val="a3"/>
        <w:numPr>
          <w:ilvl w:val="0"/>
          <w:numId w:val="17"/>
        </w:numPr>
        <w:ind w:leftChars="0"/>
        <w:rPr>
          <w:color w:val="A5A5A5" w:themeColor="accent3"/>
          <w:sz w:val="22"/>
        </w:rPr>
      </w:pPr>
      <w:r w:rsidRPr="00AF5879">
        <w:rPr>
          <w:rFonts w:hint="eastAsia"/>
          <w:color w:val="A5A5A5" w:themeColor="accent3"/>
          <w:sz w:val="22"/>
        </w:rPr>
        <w:t xml:space="preserve">스테이지 </w:t>
      </w:r>
      <w:r w:rsidRPr="00AF5879">
        <w:rPr>
          <w:color w:val="A5A5A5" w:themeColor="accent3"/>
          <w:sz w:val="22"/>
        </w:rPr>
        <w:t>6</w:t>
      </w:r>
      <w:r w:rsidRPr="00AF5879">
        <w:rPr>
          <w:rFonts w:hint="eastAsia"/>
          <w:color w:val="A5A5A5" w:themeColor="accent3"/>
          <w:sz w:val="22"/>
        </w:rPr>
        <w:t>에서는 최종 보스를 잡고</w:t>
      </w:r>
      <w:r w:rsidRPr="00AF5879">
        <w:rPr>
          <w:color w:val="A5A5A5" w:themeColor="accent3"/>
          <w:sz w:val="22"/>
        </w:rPr>
        <w:t xml:space="preserve">, </w:t>
      </w:r>
      <w:r w:rsidRPr="00AF5879">
        <w:rPr>
          <w:rFonts w:hint="eastAsia"/>
          <w:color w:val="A5A5A5" w:themeColor="accent3"/>
          <w:sz w:val="22"/>
        </w:rPr>
        <w:t>클리어 시 에필로그로 넘어간 후 게임이 끝난다.</w:t>
      </w:r>
    </w:p>
    <w:p w14:paraId="749780C5" w14:textId="25C8B525" w:rsidR="00ED49FF" w:rsidRDefault="009A0451" w:rsidP="009A0451">
      <w:pPr>
        <w:widowControl/>
        <w:wordWrap/>
        <w:jc w:val="left"/>
        <w:rPr>
          <w:sz w:val="22"/>
        </w:rPr>
      </w:pPr>
      <w:r>
        <w:rPr>
          <w:sz w:val="22"/>
        </w:rPr>
        <w:br w:type="page"/>
      </w:r>
    </w:p>
    <w:p w14:paraId="1FDA059D" w14:textId="3E2F053B" w:rsidR="00E50F8B" w:rsidRDefault="00E50F8B" w:rsidP="009A0451">
      <w:pPr>
        <w:widowControl/>
        <w:wordWrap/>
        <w:jc w:val="left"/>
        <w:rPr>
          <w:sz w:val="22"/>
        </w:rPr>
      </w:pPr>
    </w:p>
    <w:p w14:paraId="6FB4FF45" w14:textId="5A29606E" w:rsidR="00E50F8B" w:rsidRPr="00E50F8B" w:rsidRDefault="00E50F8B" w:rsidP="00E50F8B">
      <w:pPr>
        <w:pStyle w:val="2"/>
        <w:rPr>
          <w:b/>
          <w:i/>
        </w:rPr>
      </w:pPr>
      <w:bookmarkStart w:id="39" w:name="_Toc521671164"/>
      <w:r w:rsidRPr="00E50F8B">
        <w:rPr>
          <w:rFonts w:hint="eastAsia"/>
          <w:b/>
          <w:i/>
        </w:rPr>
        <w:t xml:space="preserve">플레이 진행 방향 </w:t>
      </w:r>
      <w:r w:rsidRPr="00E50F8B">
        <w:rPr>
          <w:b/>
          <w:i/>
        </w:rPr>
        <w:t>(</w:t>
      </w:r>
      <w:r w:rsidRPr="00E50F8B">
        <w:rPr>
          <w:rFonts w:hint="eastAsia"/>
          <w:b/>
          <w:i/>
        </w:rPr>
        <w:t>r</w:t>
      </w:r>
      <w:r w:rsidRPr="00E50F8B">
        <w:rPr>
          <w:b/>
          <w:i/>
        </w:rPr>
        <w:t>e)</w:t>
      </w:r>
      <w:bookmarkEnd w:id="39"/>
    </w:p>
    <w:p w14:paraId="7CDE70F7" w14:textId="77777777" w:rsidR="00E50F8B" w:rsidRPr="00E50F8B" w:rsidRDefault="00E50F8B" w:rsidP="009A0451">
      <w:pPr>
        <w:widowControl/>
        <w:wordWrap/>
        <w:jc w:val="left"/>
        <w:rPr>
          <w:sz w:val="22"/>
        </w:rPr>
      </w:pPr>
    </w:p>
    <w:p w14:paraId="19934F26" w14:textId="0943A19F" w:rsidR="00E50F8B" w:rsidRDefault="00E50F8B" w:rsidP="009A0451">
      <w:pPr>
        <w:widowControl/>
        <w:wordWrap/>
        <w:jc w:val="left"/>
        <w:rPr>
          <w:b/>
          <w:sz w:val="22"/>
        </w:rPr>
      </w:pPr>
      <w:r w:rsidRPr="00E50F8B">
        <w:rPr>
          <w:b/>
          <w:noProof/>
          <w:sz w:val="22"/>
        </w:rPr>
        <w:drawing>
          <wp:inline distT="0" distB="0" distL="0" distR="0" wp14:anchorId="671F28ED" wp14:editId="11167665">
            <wp:extent cx="6184900" cy="975360"/>
            <wp:effectExtent l="0" t="0" r="6350" b="0"/>
            <wp:docPr id="13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B91BCA80-E9FB-4FD8-BAEF-F8B2187C39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B91BCA80-E9FB-4FD8-BAEF-F8B2187C393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C079D" w14:textId="1340A367" w:rsidR="00E50F8B" w:rsidRDefault="00E50F8B" w:rsidP="009A0451">
      <w:pPr>
        <w:widowControl/>
        <w:wordWrap/>
        <w:jc w:val="left"/>
        <w:rPr>
          <w:b/>
          <w:sz w:val="22"/>
        </w:rPr>
      </w:pPr>
    </w:p>
    <w:p w14:paraId="31C96CB4" w14:textId="77777777" w:rsidR="00E50F8B" w:rsidRDefault="00E50F8B" w:rsidP="009A0451">
      <w:pPr>
        <w:widowControl/>
        <w:wordWrap/>
        <w:jc w:val="left"/>
        <w:rPr>
          <w:b/>
          <w:sz w:val="22"/>
        </w:rPr>
      </w:pPr>
    </w:p>
    <w:p w14:paraId="4AB34587" w14:textId="5A7F1D1D" w:rsidR="001D26B8" w:rsidRDefault="00E50F8B" w:rsidP="00E50F8B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90F17">
        <w:rPr>
          <w:rFonts w:hint="eastAsia"/>
          <w:sz w:val="22"/>
        </w:rPr>
        <w:t>프롤로그~에필로그 모두</w:t>
      </w:r>
      <w:r w:rsidR="001D26B8">
        <w:rPr>
          <w:rFonts w:hint="eastAsia"/>
          <w:sz w:val="22"/>
        </w:rPr>
        <w:t xml:space="preserve"> 개별의 </w:t>
      </w:r>
      <w:proofErr w:type="spellStart"/>
      <w:r w:rsidR="001D26B8">
        <w:rPr>
          <w:rFonts w:hint="eastAsia"/>
          <w:sz w:val="22"/>
        </w:rPr>
        <w:t>씬과</w:t>
      </w:r>
      <w:proofErr w:type="spellEnd"/>
      <w:r w:rsidR="001D26B8">
        <w:rPr>
          <w:rFonts w:hint="eastAsia"/>
          <w:sz w:val="22"/>
        </w:rPr>
        <w:t xml:space="preserve"> 스테이지가 존재한다.</w:t>
      </w:r>
      <w:r w:rsidR="001D26B8">
        <w:rPr>
          <w:sz w:val="22"/>
        </w:rPr>
        <w:t xml:space="preserve"> </w:t>
      </w:r>
    </w:p>
    <w:p w14:paraId="2E40B774" w14:textId="4F44BA24" w:rsidR="00E50F8B" w:rsidRPr="00D90F17" w:rsidRDefault="00E50F8B" w:rsidP="00E50F8B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90F17">
        <w:rPr>
          <w:sz w:val="22"/>
        </w:rPr>
        <w:t>1~</w:t>
      </w:r>
      <w:r w:rsidRPr="00D90F17">
        <w:rPr>
          <w:rFonts w:hint="eastAsia"/>
          <w:sz w:val="22"/>
        </w:rPr>
        <w:t>에피소드6에</w:t>
      </w:r>
      <w:r w:rsidR="001D26B8">
        <w:rPr>
          <w:rFonts w:hint="eastAsia"/>
          <w:sz w:val="22"/>
        </w:rPr>
        <w:t>서</w:t>
      </w:r>
      <w:r w:rsidRPr="00D90F17">
        <w:rPr>
          <w:rFonts w:hint="eastAsia"/>
          <w:sz w:val="22"/>
        </w:rPr>
        <w:t xml:space="preserve">만 전투를 </w:t>
      </w:r>
      <w:r w:rsidR="001D26B8">
        <w:rPr>
          <w:rFonts w:hint="eastAsia"/>
          <w:sz w:val="22"/>
        </w:rPr>
        <w:t>한</w:t>
      </w:r>
      <w:r w:rsidRPr="00D90F17">
        <w:rPr>
          <w:rFonts w:hint="eastAsia"/>
          <w:sz w:val="22"/>
        </w:rPr>
        <w:t>다.</w:t>
      </w:r>
    </w:p>
    <w:p w14:paraId="03CAAF44" w14:textId="0CE4D6C9" w:rsidR="00E50F8B" w:rsidRPr="00D90F17" w:rsidRDefault="00E50F8B" w:rsidP="00E50F8B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90F17">
        <w:rPr>
          <w:rFonts w:hint="eastAsia"/>
          <w:sz w:val="22"/>
        </w:rPr>
        <w:t>기본</w:t>
      </w:r>
      <w:r w:rsidRPr="00D90F17">
        <w:rPr>
          <w:sz w:val="22"/>
        </w:rPr>
        <w:t xml:space="preserve"> </w:t>
      </w:r>
      <w:r w:rsidRPr="00D90F17">
        <w:rPr>
          <w:rFonts w:hint="eastAsia"/>
          <w:sz w:val="22"/>
        </w:rPr>
        <w:t>속성</w:t>
      </w:r>
      <w:r w:rsidR="001D26B8">
        <w:rPr>
          <w:rFonts w:hint="eastAsia"/>
          <w:sz w:val="22"/>
        </w:rPr>
        <w:t>(스킬</w:t>
      </w:r>
      <w:r w:rsidR="001D26B8">
        <w:rPr>
          <w:sz w:val="22"/>
        </w:rPr>
        <w:t>)</w:t>
      </w:r>
      <w:r w:rsidRPr="00D90F17">
        <w:rPr>
          <w:rFonts w:hint="eastAsia"/>
          <w:sz w:val="22"/>
        </w:rPr>
        <w:t>을 가지고 플레이를 시작하며 스테이지1</w:t>
      </w:r>
      <w:r w:rsidRPr="00D90F17">
        <w:rPr>
          <w:sz w:val="22"/>
        </w:rPr>
        <w:t>~4</w:t>
      </w:r>
      <w:r w:rsidRPr="00D90F17">
        <w:rPr>
          <w:rFonts w:hint="eastAsia"/>
          <w:sz w:val="22"/>
        </w:rPr>
        <w:t>에서 한 스테이지를 클리어 할 때 마다 속성을 하나씩 얻는다.</w:t>
      </w:r>
    </w:p>
    <w:p w14:paraId="11B27A2E" w14:textId="6B4E10FE" w:rsidR="00E50F8B" w:rsidRPr="00D90F17" w:rsidRDefault="00E50F8B" w:rsidP="00E50F8B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90F17">
        <w:rPr>
          <w:rFonts w:hint="eastAsia"/>
          <w:sz w:val="22"/>
        </w:rPr>
        <w:t xml:space="preserve">에피소드 </w:t>
      </w:r>
      <w:r w:rsidRPr="00D90F17">
        <w:rPr>
          <w:sz w:val="22"/>
        </w:rPr>
        <w:t>4</w:t>
      </w:r>
      <w:r w:rsidRPr="00D90F17">
        <w:rPr>
          <w:rFonts w:hint="eastAsia"/>
          <w:sz w:val="22"/>
        </w:rPr>
        <w:t xml:space="preserve">가 끝나면 총 </w:t>
      </w:r>
      <w:r w:rsidRPr="00D90F17">
        <w:rPr>
          <w:sz w:val="22"/>
        </w:rPr>
        <w:t>5</w:t>
      </w:r>
      <w:r w:rsidRPr="00D90F17">
        <w:rPr>
          <w:rFonts w:hint="eastAsia"/>
          <w:sz w:val="22"/>
        </w:rPr>
        <w:t>개 속성을 가지게</w:t>
      </w:r>
      <w:r>
        <w:rPr>
          <w:sz w:val="22"/>
        </w:rPr>
        <w:t xml:space="preserve"> </w:t>
      </w:r>
      <w:r>
        <w:rPr>
          <w:rFonts w:hint="eastAsia"/>
          <w:sz w:val="22"/>
        </w:rPr>
        <w:t>된다.</w:t>
      </w:r>
    </w:p>
    <w:p w14:paraId="0705EC37" w14:textId="77777777" w:rsidR="00E50F8B" w:rsidRDefault="00E50F8B" w:rsidP="00E50F8B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90F17">
        <w:rPr>
          <w:rFonts w:hint="eastAsia"/>
          <w:sz w:val="22"/>
        </w:rPr>
        <w:t xml:space="preserve">스테이지 </w:t>
      </w:r>
      <w:r w:rsidRPr="00D90F17">
        <w:rPr>
          <w:sz w:val="22"/>
        </w:rPr>
        <w:t>6</w:t>
      </w:r>
      <w:r w:rsidRPr="00D90F17">
        <w:rPr>
          <w:rFonts w:hint="eastAsia"/>
          <w:sz w:val="22"/>
        </w:rPr>
        <w:t>에서는 최종 보스를 잡고</w:t>
      </w:r>
      <w:r w:rsidRPr="00D90F17">
        <w:rPr>
          <w:sz w:val="22"/>
        </w:rPr>
        <w:t xml:space="preserve">, </w:t>
      </w:r>
      <w:r w:rsidRPr="00D90F17">
        <w:rPr>
          <w:rFonts w:hint="eastAsia"/>
          <w:sz w:val="22"/>
        </w:rPr>
        <w:t>클리어 시 에필로그로 넘어간 후 게임이 끝난다.</w:t>
      </w:r>
    </w:p>
    <w:p w14:paraId="06762691" w14:textId="7B1658CD" w:rsidR="00E50F8B" w:rsidRPr="00E50F8B" w:rsidRDefault="00E50F8B" w:rsidP="009A0451">
      <w:pPr>
        <w:widowControl/>
        <w:wordWrap/>
        <w:jc w:val="left"/>
        <w:rPr>
          <w:b/>
          <w:sz w:val="22"/>
        </w:rPr>
      </w:pPr>
    </w:p>
    <w:p w14:paraId="2359A60A" w14:textId="6D7DC413" w:rsidR="00E50F8B" w:rsidRDefault="00E50F8B">
      <w:pPr>
        <w:widowControl/>
        <w:wordWrap/>
        <w:jc w:val="left"/>
        <w:rPr>
          <w:b/>
          <w:sz w:val="22"/>
        </w:rPr>
      </w:pPr>
      <w:r>
        <w:rPr>
          <w:b/>
          <w:sz w:val="22"/>
        </w:rPr>
        <w:br w:type="page"/>
      </w:r>
    </w:p>
    <w:p w14:paraId="0CD800BF" w14:textId="77777777" w:rsidR="00E50F8B" w:rsidRPr="00E50F8B" w:rsidRDefault="00E50F8B" w:rsidP="009A0451">
      <w:pPr>
        <w:widowControl/>
        <w:wordWrap/>
        <w:jc w:val="left"/>
        <w:rPr>
          <w:b/>
          <w:sz w:val="22"/>
        </w:r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9A0451" w14:paraId="73828716" w14:textId="77777777" w:rsidTr="009A0451">
        <w:tc>
          <w:tcPr>
            <w:tcW w:w="10450" w:type="dxa"/>
          </w:tcPr>
          <w:p w14:paraId="270E87F5" w14:textId="09DFF7B1" w:rsidR="009A0451" w:rsidRPr="00922873" w:rsidRDefault="009A0451" w:rsidP="009A0451">
            <w:pPr>
              <w:pStyle w:val="1"/>
              <w:ind w:leftChars="83" w:left="681" w:hanging="482"/>
              <w:rPr>
                <w:b/>
              </w:rPr>
            </w:pPr>
            <w:bookmarkStart w:id="40" w:name="_Toc521671165"/>
            <w:r>
              <w:rPr>
                <w:rFonts w:hint="eastAsia"/>
                <w:b/>
              </w:rPr>
              <w:t>U</w:t>
            </w:r>
            <w:r>
              <w:rPr>
                <w:b/>
              </w:rPr>
              <w:t>I</w:t>
            </w:r>
            <w:bookmarkEnd w:id="40"/>
          </w:p>
        </w:tc>
      </w:tr>
    </w:tbl>
    <w:p w14:paraId="69B97CD6" w14:textId="77777777" w:rsidR="009A0451" w:rsidRDefault="009A0451" w:rsidP="009A0451">
      <w:pPr>
        <w:pStyle w:val="2"/>
        <w:numPr>
          <w:ilvl w:val="0"/>
          <w:numId w:val="0"/>
        </w:numPr>
        <w:ind w:left="720" w:right="240"/>
        <w:rPr>
          <w:b/>
          <w:i/>
        </w:rPr>
      </w:pPr>
    </w:p>
    <w:p w14:paraId="47C38DB9" w14:textId="6C7D72AC" w:rsidR="009A0451" w:rsidRDefault="009A0451" w:rsidP="007A66D3">
      <w:pPr>
        <w:pStyle w:val="2"/>
        <w:ind w:left="720" w:right="240"/>
        <w:rPr>
          <w:b/>
          <w:i/>
        </w:rPr>
      </w:pPr>
      <w:bookmarkStart w:id="41" w:name="_Toc521671166"/>
      <w:r>
        <w:rPr>
          <w:rFonts w:hint="eastAsia"/>
          <w:b/>
          <w:i/>
        </w:rPr>
        <w:t>기본 정의</w:t>
      </w:r>
      <w:bookmarkEnd w:id="41"/>
    </w:p>
    <w:p w14:paraId="23A52154" w14:textId="77777777" w:rsidR="009A0451" w:rsidRPr="009A0451" w:rsidRDefault="009A0451" w:rsidP="009A0451"/>
    <w:p w14:paraId="6AF2D05E" w14:textId="77777777" w:rsidR="009A0451" w:rsidRPr="009A0451" w:rsidRDefault="009A0451" w:rsidP="009A0451">
      <w:pPr>
        <w:pStyle w:val="3"/>
        <w:numPr>
          <w:ilvl w:val="0"/>
          <w:numId w:val="0"/>
        </w:numPr>
        <w:ind w:left="2119" w:hanging="480"/>
        <w:rPr>
          <w:rFonts w:asciiTheme="minorHAnsi" w:eastAsiaTheme="minorEastAsia" w:hAnsiTheme="minorHAnsi" w:cstheme="minorBidi"/>
          <w:b/>
          <w:sz w:val="28"/>
          <w:szCs w:val="28"/>
        </w:rPr>
      </w:pPr>
      <w:r w:rsidRPr="009A0451">
        <w:rPr>
          <w:rFonts w:asciiTheme="minorHAnsi" w:eastAsiaTheme="minorEastAsia" w:hAnsiTheme="minorHAnsi" w:cstheme="minorBidi" w:hint="eastAsia"/>
          <w:b/>
          <w:sz w:val="28"/>
          <w:szCs w:val="28"/>
        </w:rPr>
        <w:t>조작법</w:t>
      </w:r>
    </w:p>
    <w:p w14:paraId="0030A455" w14:textId="77777777" w:rsidR="009A0451" w:rsidRPr="00172673" w:rsidRDefault="009A0451" w:rsidP="009A0451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172673">
        <w:rPr>
          <w:rFonts w:hint="eastAsia"/>
          <w:sz w:val="22"/>
        </w:rPr>
        <w:t xml:space="preserve">위치 </w:t>
      </w:r>
      <w:proofErr w:type="spellStart"/>
      <w:r w:rsidRPr="00172673">
        <w:rPr>
          <w:rFonts w:hint="eastAsia"/>
          <w:sz w:val="22"/>
        </w:rPr>
        <w:t>트래킹으로</w:t>
      </w:r>
      <w:proofErr w:type="spellEnd"/>
      <w:r w:rsidRPr="00172673">
        <w:rPr>
          <w:rFonts w:hint="eastAsia"/>
          <w:sz w:val="22"/>
        </w:rPr>
        <w:t xml:space="preserve"> </w:t>
      </w:r>
      <w:r w:rsidRPr="00172673">
        <w:rPr>
          <w:sz w:val="22"/>
        </w:rPr>
        <w:t>UI</w:t>
      </w:r>
      <w:r w:rsidRPr="00172673">
        <w:rPr>
          <w:rFonts w:hint="eastAsia"/>
          <w:sz w:val="22"/>
        </w:rPr>
        <w:t>를 선택하는 것이 아닌 이동과 버튼을 이용해 메뉴를 선택하는 방식</w:t>
      </w:r>
    </w:p>
    <w:p w14:paraId="651CFFDB" w14:textId="77777777" w:rsidR="009A0451" w:rsidRDefault="009A0451" w:rsidP="009A0451">
      <w:pPr>
        <w:pStyle w:val="a3"/>
        <w:ind w:leftChars="0" w:left="1560"/>
      </w:pPr>
    </w:p>
    <w:p w14:paraId="2490707E" w14:textId="77777777" w:rsidR="009A0451" w:rsidRDefault="009A0451" w:rsidP="009A0451">
      <w:pPr>
        <w:pStyle w:val="4"/>
        <w:ind w:left="1440" w:hanging="480"/>
      </w:pPr>
      <w:r>
        <w:rPr>
          <w:rFonts w:hint="eastAsia"/>
        </w:rPr>
        <w:t>컨트롤러의 버튼 이용 예시</w:t>
      </w:r>
    </w:p>
    <w:p w14:paraId="54386445" w14:textId="77777777" w:rsidR="009A0451" w:rsidRDefault="009A0451" w:rsidP="009A0451">
      <w:pPr>
        <w:jc w:val="center"/>
      </w:pPr>
      <w:r>
        <w:rPr>
          <w:noProof/>
        </w:rPr>
        <w:drawing>
          <wp:inline distT="0" distB="0" distL="0" distR="0" wp14:anchorId="0FFC8101" wp14:editId="64EDB856">
            <wp:extent cx="4480560" cy="2937678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644" cy="29567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D390AA" w14:textId="12E4D690" w:rsidR="009A0451" w:rsidRDefault="00172673" w:rsidP="0056438C">
      <w:pPr>
        <w:widowControl/>
        <w:wordWrap/>
        <w:jc w:val="left"/>
      </w:pPr>
      <w:r>
        <w:br w:type="page"/>
      </w:r>
    </w:p>
    <w:p w14:paraId="41C26ADC" w14:textId="77777777" w:rsidR="009A0451" w:rsidRDefault="009A0451" w:rsidP="009A0451">
      <w:pPr>
        <w:pStyle w:val="4"/>
        <w:ind w:left="1440" w:hanging="480"/>
      </w:pPr>
      <w:r>
        <w:rPr>
          <w:rFonts w:hint="eastAsia"/>
        </w:rPr>
        <w:lastRenderedPageBreak/>
        <w:t xml:space="preserve">위치 </w:t>
      </w:r>
      <w:proofErr w:type="spellStart"/>
      <w:r>
        <w:rPr>
          <w:rFonts w:hint="eastAsia"/>
        </w:rPr>
        <w:t>트래킹</w:t>
      </w:r>
      <w:proofErr w:type="spellEnd"/>
      <w:r>
        <w:rPr>
          <w:rFonts w:hint="eastAsia"/>
        </w:rPr>
        <w:t xml:space="preserve"> 이용 예시</w:t>
      </w:r>
    </w:p>
    <w:p w14:paraId="5A8A49CB" w14:textId="77777777" w:rsidR="009A0451" w:rsidRDefault="009A0451" w:rsidP="009A0451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133703">
        <w:rPr>
          <w:rFonts w:hint="eastAsia"/>
          <w:sz w:val="22"/>
        </w:rPr>
        <w:t>U</w:t>
      </w:r>
      <w:r w:rsidRPr="00133703">
        <w:rPr>
          <w:sz w:val="22"/>
        </w:rPr>
        <w:t>I</w:t>
      </w:r>
      <w:r w:rsidRPr="00133703">
        <w:rPr>
          <w:rFonts w:hint="eastAsia"/>
          <w:sz w:val="22"/>
        </w:rPr>
        <w:t>위치</w:t>
      </w:r>
      <w:r>
        <w:rPr>
          <w:rFonts w:hint="eastAsia"/>
          <w:sz w:val="22"/>
        </w:rPr>
        <w:t>와 크기가</w:t>
      </w:r>
      <w:r w:rsidRPr="00133703">
        <w:rPr>
          <w:rFonts w:hint="eastAsia"/>
          <w:sz w:val="22"/>
        </w:rPr>
        <w:t xml:space="preserve"> 중구난방 해도 크게 영향이 없다.</w:t>
      </w:r>
    </w:p>
    <w:p w14:paraId="063DE2B7" w14:textId="77777777" w:rsidR="009A0451" w:rsidRPr="00133703" w:rsidRDefault="009A0451" w:rsidP="009A0451">
      <w:pPr>
        <w:ind w:left="1200"/>
        <w:rPr>
          <w:sz w:val="22"/>
        </w:rPr>
      </w:pPr>
    </w:p>
    <w:p w14:paraId="0F2F4486" w14:textId="78D149F3" w:rsidR="009A0451" w:rsidRDefault="009A0451" w:rsidP="009A0451">
      <w:pPr>
        <w:jc w:val="center"/>
      </w:pPr>
      <w:r>
        <w:rPr>
          <w:noProof/>
        </w:rPr>
        <w:drawing>
          <wp:inline distT="0" distB="0" distL="0" distR="0" wp14:anchorId="0EC5A532" wp14:editId="4F5F1C7F">
            <wp:extent cx="4672584" cy="2267892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420" cy="22770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0EF9C0" w14:textId="77777777" w:rsidR="00172673" w:rsidRDefault="00172673" w:rsidP="009A0451">
      <w:pPr>
        <w:jc w:val="center"/>
      </w:pPr>
    </w:p>
    <w:p w14:paraId="23648B71" w14:textId="77777777" w:rsidR="009A0451" w:rsidRPr="00172673" w:rsidRDefault="009A0451" w:rsidP="009A0451">
      <w:pPr>
        <w:ind w:left="800" w:firstLine="4"/>
        <w:rPr>
          <w:sz w:val="20"/>
        </w:rPr>
      </w:pPr>
      <w:r w:rsidRPr="00172673">
        <w:rPr>
          <w:rFonts w:hint="eastAsia"/>
          <w:sz w:val="20"/>
        </w:rPr>
        <w:t xml:space="preserve">위치 </w:t>
      </w:r>
      <w:proofErr w:type="spellStart"/>
      <w:r w:rsidRPr="00172673">
        <w:rPr>
          <w:rFonts w:hint="eastAsia"/>
          <w:sz w:val="20"/>
        </w:rPr>
        <w:t>트래킹으로</w:t>
      </w:r>
      <w:proofErr w:type="spellEnd"/>
      <w:r w:rsidRPr="00172673">
        <w:rPr>
          <w:rFonts w:hint="eastAsia"/>
          <w:sz w:val="20"/>
        </w:rPr>
        <w:t xml:space="preserve"> </w:t>
      </w:r>
      <w:r w:rsidRPr="00172673">
        <w:rPr>
          <w:sz w:val="20"/>
        </w:rPr>
        <w:t xml:space="preserve">UI </w:t>
      </w:r>
      <w:r w:rsidRPr="00172673">
        <w:rPr>
          <w:rFonts w:hint="eastAsia"/>
          <w:sz w:val="20"/>
        </w:rPr>
        <w:t>구도에 대한 자유도가 증가하지만,</w:t>
      </w:r>
      <w:r w:rsidRPr="00172673">
        <w:rPr>
          <w:sz w:val="20"/>
        </w:rPr>
        <w:t xml:space="preserve"> </w:t>
      </w:r>
      <w:r w:rsidRPr="00172673">
        <w:rPr>
          <w:rFonts w:hint="eastAsia"/>
          <w:sz w:val="20"/>
        </w:rPr>
        <w:t>큰 효과를 기대하기 어렵고,</w:t>
      </w:r>
      <w:r w:rsidRPr="00172673">
        <w:rPr>
          <w:sz w:val="20"/>
        </w:rPr>
        <w:t xml:space="preserve"> </w:t>
      </w:r>
      <w:r w:rsidRPr="00172673">
        <w:rPr>
          <w:rFonts w:hint="eastAsia"/>
          <w:sz w:val="20"/>
        </w:rPr>
        <w:t>조작의 불편함을 유도한다.</w:t>
      </w:r>
      <w:r w:rsidRPr="00172673">
        <w:rPr>
          <w:sz w:val="20"/>
        </w:rPr>
        <w:t xml:space="preserve"> </w:t>
      </w:r>
      <w:r w:rsidRPr="00172673">
        <w:rPr>
          <w:rFonts w:hint="eastAsia"/>
          <w:sz w:val="20"/>
        </w:rPr>
        <w:t xml:space="preserve">따라서 인플레이에서 </w:t>
      </w:r>
      <w:r w:rsidRPr="00172673">
        <w:rPr>
          <w:sz w:val="20"/>
        </w:rPr>
        <w:t>UI</w:t>
      </w:r>
      <w:r w:rsidRPr="00172673">
        <w:rPr>
          <w:rFonts w:hint="eastAsia"/>
          <w:sz w:val="20"/>
        </w:rPr>
        <w:t>를 최소화하는 자각 마녀에 경우 레이저 포인터보다 키 패드 방식이 효율적이라</w:t>
      </w:r>
      <w:r w:rsidRPr="00172673">
        <w:rPr>
          <w:sz w:val="20"/>
        </w:rPr>
        <w:t xml:space="preserve"> </w:t>
      </w:r>
      <w:r w:rsidRPr="00172673">
        <w:rPr>
          <w:rFonts w:hint="eastAsia"/>
          <w:sz w:val="20"/>
        </w:rPr>
        <w:t>판단,</w:t>
      </w:r>
      <w:r w:rsidRPr="00172673">
        <w:rPr>
          <w:sz w:val="20"/>
        </w:rPr>
        <w:t xml:space="preserve"> </w:t>
      </w:r>
      <w:r w:rsidRPr="00172673">
        <w:rPr>
          <w:rFonts w:hint="eastAsia"/>
          <w:sz w:val="20"/>
        </w:rPr>
        <w:t>이를 채택한다</w:t>
      </w:r>
      <w:r w:rsidRPr="00172673">
        <w:rPr>
          <w:sz w:val="20"/>
        </w:rPr>
        <w:t>.</w:t>
      </w:r>
    </w:p>
    <w:p w14:paraId="0FD00E79" w14:textId="7008105A" w:rsidR="00172673" w:rsidRDefault="00172673" w:rsidP="009A0451">
      <w:pPr>
        <w:widowControl/>
        <w:wordWrap/>
        <w:jc w:val="left"/>
      </w:pPr>
    </w:p>
    <w:p w14:paraId="006835D3" w14:textId="77777777" w:rsidR="0056438C" w:rsidRPr="009A0451" w:rsidRDefault="0056438C" w:rsidP="009A0451">
      <w:pPr>
        <w:widowControl/>
        <w:wordWrap/>
        <w:jc w:val="left"/>
      </w:pPr>
    </w:p>
    <w:p w14:paraId="1957F1FA" w14:textId="77777777" w:rsidR="009A0451" w:rsidRDefault="009A0451" w:rsidP="009A0451">
      <w:pPr>
        <w:pStyle w:val="4"/>
        <w:ind w:left="1440" w:hanging="480"/>
      </w:pPr>
      <w:r>
        <w:rPr>
          <w:rFonts w:hint="eastAsia"/>
        </w:rPr>
        <w:t>창 위치</w:t>
      </w:r>
    </w:p>
    <w:p w14:paraId="5DEAD1BF" w14:textId="77777777" w:rsidR="009A0451" w:rsidRDefault="009A0451" w:rsidP="009A0451">
      <w:pPr>
        <w:pStyle w:val="a3"/>
        <w:widowControl/>
        <w:numPr>
          <w:ilvl w:val="0"/>
          <w:numId w:val="17"/>
        </w:numPr>
        <w:wordWrap/>
        <w:ind w:leftChars="0"/>
        <w:jc w:val="left"/>
        <w:rPr>
          <w:sz w:val="20"/>
        </w:rPr>
      </w:pPr>
      <w:r w:rsidRPr="00B82C13">
        <w:rPr>
          <w:rFonts w:hint="eastAsia"/>
          <w:sz w:val="20"/>
        </w:rPr>
        <w:t>메뉴창은 플레이어로부터</w:t>
      </w:r>
      <w:r w:rsidRPr="00B82C13">
        <w:rPr>
          <w:sz w:val="20"/>
        </w:rPr>
        <w:t xml:space="preserve"> (10,1.5)</w:t>
      </w:r>
      <w:r w:rsidRPr="00B82C13">
        <w:rPr>
          <w:rFonts w:hint="eastAsia"/>
          <w:sz w:val="20"/>
        </w:rPr>
        <w:t xml:space="preserve">의 위치에 </w:t>
      </w:r>
      <w:proofErr w:type="spellStart"/>
      <w:proofErr w:type="gramStart"/>
      <w:r w:rsidRPr="00B82C13">
        <w:rPr>
          <w:rFonts w:hint="eastAsia"/>
          <w:sz w:val="20"/>
        </w:rPr>
        <w:t>띄어준다</w:t>
      </w:r>
      <w:proofErr w:type="spellEnd"/>
      <w:r w:rsidRPr="00B82C13">
        <w:rPr>
          <w:rFonts w:hint="eastAsia"/>
          <w:sz w:val="20"/>
        </w:rPr>
        <w:t>.</w:t>
      </w:r>
      <w:r w:rsidRPr="00B82C13">
        <w:rPr>
          <w:sz w:val="20"/>
        </w:rPr>
        <w:t>(</w:t>
      </w:r>
      <w:proofErr w:type="gramEnd"/>
      <w:r w:rsidRPr="00B82C13">
        <w:rPr>
          <w:rFonts w:hint="eastAsia"/>
          <w:sz w:val="20"/>
        </w:rPr>
        <w:t>플레이어를1</w:t>
      </w:r>
      <w:r w:rsidRPr="00B82C13">
        <w:rPr>
          <w:sz w:val="20"/>
        </w:rPr>
        <w:t>,1</w:t>
      </w:r>
      <w:r w:rsidRPr="00B82C13">
        <w:rPr>
          <w:rFonts w:hint="eastAsia"/>
          <w:sz w:val="20"/>
        </w:rPr>
        <w:t>로</w:t>
      </w:r>
      <w:r w:rsidRPr="00B82C13">
        <w:rPr>
          <w:sz w:val="20"/>
        </w:rPr>
        <w:t xml:space="preserve"> </w:t>
      </w:r>
      <w:r w:rsidRPr="00B82C13">
        <w:rPr>
          <w:rFonts w:hint="eastAsia"/>
          <w:sz w:val="20"/>
        </w:rPr>
        <w:t xml:space="preserve">봤을 </w:t>
      </w:r>
      <w:r>
        <w:rPr>
          <w:rFonts w:hint="eastAsia"/>
          <w:sz w:val="20"/>
        </w:rPr>
        <w:t>경</w:t>
      </w:r>
      <w:r w:rsidRPr="00B82C13">
        <w:rPr>
          <w:rFonts w:hint="eastAsia"/>
          <w:sz w:val="20"/>
        </w:rPr>
        <w:t>우</w:t>
      </w:r>
      <w:r w:rsidRPr="00B82C13">
        <w:rPr>
          <w:sz w:val="20"/>
        </w:rPr>
        <w:t>)</w:t>
      </w:r>
    </w:p>
    <w:p w14:paraId="147D62A2" w14:textId="77777777" w:rsidR="009A0451" w:rsidRPr="00B82C13" w:rsidRDefault="009A0451" w:rsidP="009A0451">
      <w:pPr>
        <w:widowControl/>
        <w:wordWrap/>
        <w:ind w:left="1200"/>
        <w:jc w:val="left"/>
        <w:rPr>
          <w:sz w:val="20"/>
        </w:rPr>
      </w:pPr>
    </w:p>
    <w:p w14:paraId="6FD47C8F" w14:textId="4F5672F5" w:rsidR="00172673" w:rsidRDefault="009A0451" w:rsidP="00172673">
      <w:pPr>
        <w:jc w:val="center"/>
      </w:pPr>
      <w:r>
        <w:rPr>
          <w:noProof/>
        </w:rPr>
        <w:drawing>
          <wp:inline distT="0" distB="0" distL="0" distR="0" wp14:anchorId="0ED509DC" wp14:editId="1DE7E89C">
            <wp:extent cx="4869180" cy="3242849"/>
            <wp:effectExtent l="0" t="0" r="762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248" cy="32455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426CD8" w14:textId="5350F1D3" w:rsidR="009A0451" w:rsidRPr="009A0451" w:rsidRDefault="00172673" w:rsidP="00172673">
      <w:pPr>
        <w:widowControl/>
        <w:wordWrap/>
        <w:jc w:val="left"/>
      </w:pPr>
      <w:r>
        <w:br w:type="page"/>
      </w:r>
    </w:p>
    <w:p w14:paraId="4BD7F90A" w14:textId="77777777" w:rsidR="009A0451" w:rsidRDefault="009A0451" w:rsidP="009A0451">
      <w:pPr>
        <w:pStyle w:val="2"/>
        <w:ind w:left="720" w:right="240"/>
        <w:rPr>
          <w:b/>
          <w:i/>
        </w:rPr>
      </w:pPr>
      <w:r>
        <w:rPr>
          <w:rFonts w:hint="eastAsia"/>
          <w:b/>
          <w:i/>
        </w:rPr>
        <w:lastRenderedPageBreak/>
        <w:t xml:space="preserve"> </w:t>
      </w:r>
      <w:bookmarkStart w:id="42" w:name="_Toc521671167"/>
      <w:r>
        <w:rPr>
          <w:rFonts w:hint="eastAsia"/>
          <w:b/>
          <w:i/>
        </w:rPr>
        <w:t>플레이 설정 전 모든 메뉴</w:t>
      </w:r>
      <w:bookmarkEnd w:id="42"/>
    </w:p>
    <w:p w14:paraId="0066D572" w14:textId="415F3865" w:rsidR="009A0451" w:rsidRDefault="009A0451" w:rsidP="009A0451">
      <w:pPr>
        <w:pStyle w:val="3"/>
      </w:pPr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 xml:space="preserve">구조도 </w:t>
      </w:r>
    </w:p>
    <w:p w14:paraId="7D03617D" w14:textId="71F2ED24" w:rsidR="002E653C" w:rsidRPr="00E37DA7" w:rsidRDefault="00E37DA7" w:rsidP="00E37DA7">
      <w:pPr>
        <w:pStyle w:val="a3"/>
        <w:numPr>
          <w:ilvl w:val="0"/>
          <w:numId w:val="26"/>
        </w:numPr>
        <w:ind w:leftChars="0"/>
        <w:rPr>
          <w:color w:val="FF0000"/>
        </w:rPr>
      </w:pPr>
      <w:r w:rsidRPr="00E37DA7">
        <w:rPr>
          <w:rFonts w:hint="eastAsia"/>
          <w:color w:val="FF0000"/>
        </w:rPr>
        <w:t>(대전 모드</w:t>
      </w:r>
      <w:r w:rsidRPr="00E37DA7">
        <w:rPr>
          <w:color w:val="FF0000"/>
        </w:rPr>
        <w:t>)</w:t>
      </w:r>
      <w:r w:rsidR="002E653C" w:rsidRPr="00E37DA7">
        <w:rPr>
          <w:rFonts w:hint="eastAsia"/>
          <w:color w:val="FF0000"/>
        </w:rPr>
        <w:t>멀티 플레이 제거</w:t>
      </w:r>
    </w:p>
    <w:p w14:paraId="2F3E40E5" w14:textId="74A2BF8A" w:rsidR="009A0451" w:rsidRPr="009A0451" w:rsidRDefault="009A0451" w:rsidP="009A0451">
      <w:pPr>
        <w:jc w:val="center"/>
      </w:pPr>
      <w:r w:rsidRPr="008B272B">
        <w:rPr>
          <w:noProof/>
        </w:rPr>
        <w:drawing>
          <wp:inline distT="0" distB="0" distL="0" distR="0" wp14:anchorId="41B20F5E" wp14:editId="29767B26">
            <wp:extent cx="4478948" cy="7947660"/>
            <wp:effectExtent l="0" t="0" r="0" b="0"/>
            <wp:docPr id="47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C957EF73-45DB-4154-9449-963FE7F865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C957EF73-45DB-4154-9449-963FE7F865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90257" cy="7967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A3A99" w14:textId="063FED62" w:rsidR="00673522" w:rsidRDefault="009A0451" w:rsidP="009A0451">
      <w:pPr>
        <w:pStyle w:val="2"/>
        <w:ind w:left="720" w:right="240"/>
        <w:rPr>
          <w:b/>
          <w:i/>
        </w:rPr>
      </w:pPr>
      <w:bookmarkStart w:id="43" w:name="_Toc521671168"/>
      <w:r>
        <w:rPr>
          <w:rFonts w:hint="eastAsia"/>
          <w:b/>
          <w:i/>
        </w:rPr>
        <w:lastRenderedPageBreak/>
        <w:t>U</w:t>
      </w:r>
      <w:r>
        <w:rPr>
          <w:b/>
          <w:i/>
        </w:rPr>
        <w:t xml:space="preserve">I </w:t>
      </w:r>
      <w:r>
        <w:rPr>
          <w:rFonts w:hint="eastAsia"/>
          <w:b/>
          <w:i/>
        </w:rPr>
        <w:t>사이즈,</w:t>
      </w:r>
      <w:r>
        <w:rPr>
          <w:b/>
          <w:i/>
        </w:rPr>
        <w:t xml:space="preserve"> </w:t>
      </w:r>
      <w:r>
        <w:rPr>
          <w:rFonts w:hint="eastAsia"/>
          <w:b/>
          <w:i/>
        </w:rPr>
        <w:t>효과</w:t>
      </w:r>
      <w:bookmarkEnd w:id="43"/>
    </w:p>
    <w:p w14:paraId="5D828345" w14:textId="77777777" w:rsidR="00673522" w:rsidRPr="00673522" w:rsidRDefault="00673522" w:rsidP="00673522"/>
    <w:p w14:paraId="34A0C13B" w14:textId="77777777" w:rsidR="00673522" w:rsidRDefault="00673522" w:rsidP="00673522">
      <w:pPr>
        <w:pStyle w:val="a3"/>
        <w:widowControl/>
        <w:numPr>
          <w:ilvl w:val="0"/>
          <w:numId w:val="17"/>
        </w:numPr>
        <w:wordWrap/>
        <w:ind w:leftChars="0"/>
        <w:jc w:val="left"/>
      </w:pPr>
      <w:r>
        <w:rPr>
          <w:rFonts w:hint="eastAsia"/>
        </w:rPr>
        <w:t>취소와 확인 버튼은 컨트롤러의 버튼에 있다.</w:t>
      </w:r>
    </w:p>
    <w:p w14:paraId="1621CDD3" w14:textId="77777777" w:rsidR="00673522" w:rsidRDefault="00673522" w:rsidP="00673522">
      <w:pPr>
        <w:pStyle w:val="a3"/>
        <w:widowControl/>
        <w:numPr>
          <w:ilvl w:val="0"/>
          <w:numId w:val="17"/>
        </w:numPr>
        <w:wordWrap/>
        <w:ind w:leftChars="0"/>
        <w:jc w:val="left"/>
      </w:pPr>
      <w:r>
        <w:rPr>
          <w:rFonts w:hint="eastAsia"/>
        </w:rPr>
        <w:t>취소 버튼은 뒤로 가기의 의미도 가지고 있다.</w:t>
      </w:r>
    </w:p>
    <w:p w14:paraId="29E1E5E1" w14:textId="77777777" w:rsidR="00673522" w:rsidRPr="0073117A" w:rsidRDefault="00673522" w:rsidP="00673522">
      <w:pPr>
        <w:widowControl/>
        <w:wordWrap/>
        <w:ind w:left="1200"/>
        <w:jc w:val="left"/>
      </w:pPr>
    </w:p>
    <w:p w14:paraId="5A3CB47D" w14:textId="77777777" w:rsidR="00673522" w:rsidRDefault="00673522" w:rsidP="00673522">
      <w:r>
        <w:rPr>
          <w:noProof/>
        </w:rPr>
        <w:drawing>
          <wp:inline distT="0" distB="0" distL="0" distR="0" wp14:anchorId="41E6C4CE" wp14:editId="4D18E52F">
            <wp:extent cx="6174740" cy="3575843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514" cy="35815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E511C0" w14:textId="77777777" w:rsidR="00673522" w:rsidRDefault="00673522" w:rsidP="00673522"/>
    <w:p w14:paraId="1FE6D3A2" w14:textId="77777777" w:rsidR="00673522" w:rsidRDefault="00673522" w:rsidP="00673522">
      <w:pPr>
        <w:jc w:val="center"/>
      </w:pPr>
      <w:r>
        <w:rPr>
          <w:noProof/>
        </w:rPr>
        <w:drawing>
          <wp:inline distT="0" distB="0" distL="0" distR="0" wp14:anchorId="4F1D0774" wp14:editId="27B3BCA4">
            <wp:extent cx="4685178" cy="337566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093" cy="33936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51C25E" w14:textId="77777777" w:rsidR="00673522" w:rsidRDefault="00673522" w:rsidP="00673522">
      <w:pPr>
        <w:jc w:val="center"/>
      </w:pPr>
    </w:p>
    <w:p w14:paraId="5C9A8C27" w14:textId="6322C697" w:rsidR="00673522" w:rsidRDefault="00673522" w:rsidP="00673522">
      <w:pPr>
        <w:widowControl/>
        <w:wordWrap/>
        <w:jc w:val="left"/>
      </w:pPr>
    </w:p>
    <w:p w14:paraId="2FFFA5B0" w14:textId="77777777" w:rsidR="00673522" w:rsidRDefault="00673522" w:rsidP="00673522">
      <w:pPr>
        <w:jc w:val="center"/>
      </w:pPr>
      <w:r>
        <w:rPr>
          <w:noProof/>
        </w:rPr>
        <w:drawing>
          <wp:inline distT="0" distB="0" distL="0" distR="0" wp14:anchorId="3558AEB4" wp14:editId="2633020A">
            <wp:extent cx="5021580" cy="4116996"/>
            <wp:effectExtent l="0" t="0" r="762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651" cy="41268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840B87" w14:textId="77777777" w:rsidR="00673522" w:rsidRDefault="00673522" w:rsidP="00673522"/>
    <w:p w14:paraId="4DBB3BE5" w14:textId="77777777" w:rsidR="00673522" w:rsidRDefault="00673522" w:rsidP="00673522">
      <w:pPr>
        <w:jc w:val="center"/>
      </w:pPr>
      <w:r>
        <w:rPr>
          <w:noProof/>
        </w:rPr>
        <w:drawing>
          <wp:inline distT="0" distB="0" distL="0" distR="0" wp14:anchorId="0DE1FA86" wp14:editId="3154A5B2">
            <wp:extent cx="4525424" cy="3831265"/>
            <wp:effectExtent l="0" t="0" r="889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162" cy="38403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FAAC4B" w14:textId="3A51BFF6" w:rsidR="00673522" w:rsidRPr="00673522" w:rsidRDefault="00673522" w:rsidP="00673522">
      <w:pPr>
        <w:widowControl/>
        <w:wordWrap/>
        <w:jc w:val="left"/>
      </w:pPr>
      <w:r>
        <w:br w:type="page"/>
      </w:r>
    </w:p>
    <w:p w14:paraId="04645C8C" w14:textId="5EFF1A4A" w:rsidR="00854E72" w:rsidRPr="00B87E19" w:rsidRDefault="00673522" w:rsidP="009A0451">
      <w:pPr>
        <w:pStyle w:val="2"/>
        <w:ind w:left="720" w:right="240"/>
        <w:rPr>
          <w:b/>
          <w:i/>
          <w:strike/>
          <w:color w:val="A5A5A5" w:themeColor="accent3"/>
        </w:rPr>
      </w:pPr>
      <w:bookmarkStart w:id="44" w:name="_Toc521671169"/>
      <w:r w:rsidRPr="00B87E19">
        <w:rPr>
          <w:rFonts w:hint="eastAsia"/>
          <w:b/>
          <w:i/>
          <w:strike/>
          <w:color w:val="A5A5A5" w:themeColor="accent3"/>
        </w:rPr>
        <w:lastRenderedPageBreak/>
        <w:t>플레이 설정</w:t>
      </w:r>
      <w:r w:rsidRPr="00B87E19">
        <w:rPr>
          <w:b/>
          <w:i/>
          <w:strike/>
          <w:color w:val="A5A5A5" w:themeColor="accent3"/>
        </w:rPr>
        <w:t xml:space="preserve"> </w:t>
      </w:r>
      <w:r w:rsidRPr="00B87E19">
        <w:rPr>
          <w:rFonts w:hint="eastAsia"/>
          <w:b/>
          <w:i/>
          <w:strike/>
          <w:color w:val="A5A5A5" w:themeColor="accent3"/>
        </w:rPr>
        <w:t>U</w:t>
      </w:r>
      <w:r w:rsidRPr="00B87E19">
        <w:rPr>
          <w:b/>
          <w:i/>
          <w:strike/>
          <w:color w:val="A5A5A5" w:themeColor="accent3"/>
        </w:rPr>
        <w:t>I</w:t>
      </w:r>
      <w:r w:rsidR="00B87E19">
        <w:rPr>
          <w:b/>
          <w:i/>
          <w:strike/>
          <w:color w:val="A5A5A5" w:themeColor="accent3"/>
        </w:rPr>
        <w:t>(</w:t>
      </w:r>
      <w:r w:rsidR="00B87E19">
        <w:rPr>
          <w:rFonts w:hint="eastAsia"/>
          <w:b/>
          <w:i/>
          <w:strike/>
          <w:color w:val="A5A5A5" w:themeColor="accent3"/>
        </w:rPr>
        <w:t>구</w:t>
      </w:r>
      <w:r w:rsidR="00B87E19">
        <w:rPr>
          <w:b/>
          <w:i/>
          <w:strike/>
          <w:color w:val="A5A5A5" w:themeColor="accent3"/>
        </w:rPr>
        <w:t>)</w:t>
      </w:r>
      <w:bookmarkEnd w:id="44"/>
    </w:p>
    <w:p w14:paraId="03337EFE" w14:textId="77777777" w:rsidR="00854E72" w:rsidRPr="00C947F3" w:rsidRDefault="00854E72" w:rsidP="00854E72">
      <w:pPr>
        <w:pStyle w:val="2"/>
        <w:numPr>
          <w:ilvl w:val="0"/>
          <w:numId w:val="0"/>
        </w:numPr>
        <w:ind w:left="720" w:right="240"/>
      </w:pPr>
    </w:p>
    <w:p w14:paraId="699B8181" w14:textId="77777777" w:rsidR="00854E72" w:rsidRPr="00B87E19" w:rsidRDefault="00854E72" w:rsidP="00854E72">
      <w:pPr>
        <w:pStyle w:val="3"/>
        <w:spacing w:line="276" w:lineRule="auto"/>
        <w:ind w:leftChars="483" w:left="1559" w:hanging="400"/>
        <w:rPr>
          <w:color w:val="A5A5A5" w:themeColor="accent3"/>
        </w:rPr>
      </w:pPr>
      <w:r w:rsidRPr="00B87E19">
        <w:rPr>
          <w:rFonts w:hint="eastAsia"/>
          <w:color w:val="A5A5A5" w:themeColor="accent3"/>
        </w:rPr>
        <w:t xml:space="preserve">플레이 설정 </w:t>
      </w:r>
      <w:r w:rsidRPr="00B87E19">
        <w:rPr>
          <w:color w:val="A5A5A5" w:themeColor="accent3"/>
        </w:rPr>
        <w:t xml:space="preserve">UI </w:t>
      </w:r>
      <w:proofErr w:type="spellStart"/>
      <w:r w:rsidRPr="00B87E19">
        <w:rPr>
          <w:rFonts w:hint="eastAsia"/>
          <w:color w:val="A5A5A5" w:themeColor="accent3"/>
        </w:rPr>
        <w:t>예시안</w:t>
      </w:r>
      <w:proofErr w:type="spellEnd"/>
    </w:p>
    <w:p w14:paraId="0DC42AA7" w14:textId="77777777" w:rsidR="00854E72" w:rsidRPr="00673522" w:rsidRDefault="00854E72" w:rsidP="00854E72"/>
    <w:p w14:paraId="39A50BA8" w14:textId="77777777" w:rsidR="00854E72" w:rsidRDefault="00854E72" w:rsidP="00854E72">
      <w:r>
        <w:rPr>
          <w:noProof/>
        </w:rPr>
        <w:drawing>
          <wp:inline distT="0" distB="0" distL="0" distR="0" wp14:anchorId="1D9D0F94" wp14:editId="2D6B590A">
            <wp:extent cx="6123305" cy="3501817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460" cy="35099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BCEE59" w14:textId="77777777" w:rsidR="00854E72" w:rsidRDefault="00854E72" w:rsidP="00854E72"/>
    <w:p w14:paraId="6A10764A" w14:textId="77777777" w:rsidR="00854E72" w:rsidRPr="00673522" w:rsidRDefault="00854E72" w:rsidP="00854E72">
      <w:pPr>
        <w:widowControl/>
        <w:wordWrap/>
        <w:jc w:val="left"/>
      </w:pPr>
      <w:r>
        <w:br w:type="page"/>
      </w:r>
    </w:p>
    <w:p w14:paraId="1496EA4C" w14:textId="20939DA6" w:rsidR="00854E72" w:rsidRPr="00B87E19" w:rsidRDefault="00854E72" w:rsidP="00854E72">
      <w:pPr>
        <w:pStyle w:val="3"/>
        <w:spacing w:line="276" w:lineRule="auto"/>
        <w:ind w:leftChars="483" w:left="1559" w:hanging="400"/>
        <w:rPr>
          <w:color w:val="A5A5A5" w:themeColor="accent3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0A4397EC" wp14:editId="5E27F08E">
            <wp:simplePos x="0" y="0"/>
            <wp:positionH relativeFrom="margin">
              <wp:posOffset>192278</wp:posOffset>
            </wp:positionH>
            <wp:positionV relativeFrom="margin">
              <wp:posOffset>471678</wp:posOffset>
            </wp:positionV>
            <wp:extent cx="5763260" cy="2958465"/>
            <wp:effectExtent l="0" t="0" r="0" b="0"/>
            <wp:wrapSquare wrapText="bothSides"/>
            <wp:docPr id="9" name="그림 9" descr="C:\Users\woolo_so5omoy\AppData\Local\Microsoft\Windows\INetCache\Content.Word\플레이 설정 기본 U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oolo_so5omoy\AppData\Local\Microsoft\Windows\INetCache\Content.Word\플레이 설정 기본 UI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F0FB3">
        <w:t xml:space="preserve"> </w:t>
      </w:r>
      <w:r w:rsidRPr="00B87E19">
        <w:rPr>
          <w:rFonts w:hint="eastAsia"/>
          <w:color w:val="A5A5A5" w:themeColor="accent3"/>
        </w:rPr>
        <w:t xml:space="preserve">플레이 설정 </w:t>
      </w:r>
      <w:r w:rsidRPr="00B87E19">
        <w:rPr>
          <w:color w:val="A5A5A5" w:themeColor="accent3"/>
        </w:rPr>
        <w:t>UI</w:t>
      </w:r>
      <w:r w:rsidR="008E6848" w:rsidRPr="00B87E19">
        <w:rPr>
          <w:color w:val="A5A5A5" w:themeColor="accent3"/>
        </w:rPr>
        <w:t>/</w:t>
      </w:r>
      <w:r w:rsidRPr="00B87E19">
        <w:rPr>
          <w:rFonts w:hint="eastAsia"/>
          <w:color w:val="A5A5A5" w:themeColor="accent3"/>
        </w:rPr>
        <w:t>동작 설명</w:t>
      </w:r>
    </w:p>
    <w:p w14:paraId="7CA73149" w14:textId="3CD3E4B6" w:rsidR="00854E72" w:rsidRPr="00673522" w:rsidRDefault="00854E72" w:rsidP="00854E72"/>
    <w:p w14:paraId="351AA8E5" w14:textId="77777777" w:rsidR="00854E72" w:rsidRPr="008E6848" w:rsidRDefault="00854E72" w:rsidP="00854E72">
      <w:pPr>
        <w:pStyle w:val="4"/>
        <w:ind w:leftChars="14" w:left="432" w:hangingChars="166" w:hanging="398"/>
        <w:rPr>
          <w:color w:val="A5A5A5" w:themeColor="accent3"/>
        </w:rPr>
      </w:pPr>
    </w:p>
    <w:p w14:paraId="5ACE17E8" w14:textId="1FEA46CE" w:rsidR="00854E72" w:rsidRPr="008E6848" w:rsidRDefault="00854E72" w:rsidP="00854E72">
      <w:pPr>
        <w:pStyle w:val="4"/>
        <w:ind w:left="1440" w:hanging="480"/>
        <w:rPr>
          <w:color w:val="A5A5A5" w:themeColor="accent3"/>
        </w:rPr>
      </w:pPr>
      <w:r w:rsidRPr="008E6848">
        <w:rPr>
          <w:noProof/>
          <w:color w:val="A5A5A5" w:themeColor="accent3"/>
        </w:rPr>
        <w:drawing>
          <wp:anchor distT="0" distB="0" distL="114300" distR="114300" simplePos="0" relativeHeight="251664384" behindDoc="0" locked="0" layoutInCell="1" allowOverlap="1" wp14:anchorId="3D445DCA" wp14:editId="34F4D829">
            <wp:simplePos x="0" y="0"/>
            <wp:positionH relativeFrom="column">
              <wp:posOffset>4274128</wp:posOffset>
            </wp:positionH>
            <wp:positionV relativeFrom="paragraph">
              <wp:posOffset>98887</wp:posOffset>
            </wp:positionV>
            <wp:extent cx="2272030" cy="1260475"/>
            <wp:effectExtent l="0" t="0" r="0" b="0"/>
            <wp:wrapThrough wrapText="bothSides">
              <wp:wrapPolygon edited="0">
                <wp:start x="0" y="0"/>
                <wp:lineTo x="0" y="21219"/>
                <wp:lineTo x="21371" y="21219"/>
                <wp:lineTo x="21371" y="0"/>
                <wp:lineTo x="0" y="0"/>
              </wp:wrapPolygon>
            </wp:wrapThrough>
            <wp:docPr id="29" name="그림 29" descr="C:\Users\woolo_so5omoy\AppData\Local\Microsoft\Windows\INetCache\Content.Word\선택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oolo_so5omoy\AppData\Local\Microsoft\Windows\INetCache\Content.Word\선택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030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E6848">
        <w:rPr>
          <w:rFonts w:hint="eastAsia"/>
          <w:color w:val="A5A5A5" w:themeColor="accent3"/>
        </w:rPr>
        <w:t>#1</w:t>
      </w:r>
    </w:p>
    <w:p w14:paraId="2F77FA65" w14:textId="27F9DD2E" w:rsidR="00854E72" w:rsidRPr="008E6848" w:rsidRDefault="00A6279C" w:rsidP="00854E72">
      <w:pPr>
        <w:pStyle w:val="3"/>
        <w:numPr>
          <w:ilvl w:val="3"/>
          <w:numId w:val="1"/>
        </w:numPr>
        <w:spacing w:line="276" w:lineRule="auto"/>
        <w:ind w:left="1120" w:hanging="400"/>
        <w:rPr>
          <w:color w:val="A5A5A5" w:themeColor="accent3"/>
          <w:sz w:val="20"/>
          <w:szCs w:val="20"/>
        </w:rPr>
      </w:pPr>
      <w:r w:rsidRPr="008E6848">
        <w:rPr>
          <w:noProof/>
          <w:color w:val="A5A5A5" w:themeColor="accent3"/>
        </w:rPr>
        <w:drawing>
          <wp:anchor distT="0" distB="0" distL="114300" distR="114300" simplePos="0" relativeHeight="251667456" behindDoc="0" locked="0" layoutInCell="1" allowOverlap="1" wp14:anchorId="061C61C4" wp14:editId="6177541A">
            <wp:simplePos x="0" y="0"/>
            <wp:positionH relativeFrom="margin">
              <wp:posOffset>4615180</wp:posOffset>
            </wp:positionH>
            <wp:positionV relativeFrom="margin">
              <wp:posOffset>4472940</wp:posOffset>
            </wp:positionV>
            <wp:extent cx="1290320" cy="449580"/>
            <wp:effectExtent l="0" t="0" r="5080" b="7620"/>
            <wp:wrapSquare wrapText="bothSides"/>
            <wp:docPr id="31" name="그림 31" descr="C:\Users\woolo_so5omoy\AppData\Local\Microsoft\Windows\INetCache\Content.Word\사운드 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oolo_so5omoy\AppData\Local\Microsoft\Windows\INetCache\Content.Word\사운드 바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032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4E72" w:rsidRPr="008E6848">
        <w:rPr>
          <w:rFonts w:hint="eastAsia"/>
          <w:color w:val="A5A5A5" w:themeColor="accent3"/>
          <w:sz w:val="20"/>
          <w:szCs w:val="20"/>
        </w:rPr>
        <w:t>캐릭터모델이 자전하며 여러 각도로 볼 수 있게 한다.</w:t>
      </w:r>
    </w:p>
    <w:p w14:paraId="28CDC9BD" w14:textId="3B2159BC" w:rsidR="00854E72" w:rsidRPr="008E6848" w:rsidRDefault="00854E72" w:rsidP="00854E72">
      <w:pPr>
        <w:pStyle w:val="3"/>
        <w:numPr>
          <w:ilvl w:val="3"/>
          <w:numId w:val="1"/>
        </w:numPr>
        <w:spacing w:line="276" w:lineRule="auto"/>
        <w:ind w:left="1120" w:hanging="400"/>
        <w:rPr>
          <w:color w:val="A5A5A5" w:themeColor="accent3"/>
          <w:sz w:val="20"/>
          <w:szCs w:val="20"/>
        </w:rPr>
      </w:pPr>
      <w:r w:rsidRPr="008E6848">
        <w:rPr>
          <w:rFonts w:hint="eastAsia"/>
          <w:color w:val="A5A5A5" w:themeColor="accent3"/>
          <w:sz w:val="20"/>
          <w:szCs w:val="20"/>
        </w:rPr>
        <w:t>#2-</w:t>
      </w:r>
      <w:r w:rsidRPr="008E6848">
        <w:rPr>
          <w:color w:val="A5A5A5" w:themeColor="accent3"/>
          <w:sz w:val="20"/>
          <w:szCs w:val="20"/>
        </w:rPr>
        <w:t>1,</w:t>
      </w:r>
      <w:r w:rsidRPr="008E6848">
        <w:rPr>
          <w:rFonts w:hint="eastAsia"/>
          <w:color w:val="A5A5A5" w:themeColor="accent3"/>
          <w:sz w:val="20"/>
          <w:szCs w:val="20"/>
        </w:rPr>
        <w:t xml:space="preserve"> </w:t>
      </w:r>
      <w:r w:rsidRPr="008E6848">
        <w:rPr>
          <w:color w:val="A5A5A5" w:themeColor="accent3"/>
          <w:sz w:val="20"/>
          <w:szCs w:val="20"/>
        </w:rPr>
        <w:t>#2-2</w:t>
      </w:r>
      <w:r w:rsidRPr="008E6848">
        <w:rPr>
          <w:rFonts w:hint="eastAsia"/>
          <w:color w:val="A5A5A5" w:themeColor="accent3"/>
          <w:sz w:val="20"/>
          <w:szCs w:val="20"/>
        </w:rPr>
        <w:t xml:space="preserve">로 </w:t>
      </w:r>
      <w:proofErr w:type="gramStart"/>
      <w:r w:rsidRPr="008E6848">
        <w:rPr>
          <w:rFonts w:hint="eastAsia"/>
          <w:color w:val="A5A5A5" w:themeColor="accent3"/>
          <w:sz w:val="20"/>
          <w:szCs w:val="20"/>
        </w:rPr>
        <w:t>이동 하도록</w:t>
      </w:r>
      <w:proofErr w:type="gramEnd"/>
      <w:r w:rsidRPr="008E6848">
        <w:rPr>
          <w:rFonts w:hint="eastAsia"/>
          <w:color w:val="A5A5A5" w:themeColor="accent3"/>
          <w:sz w:val="20"/>
          <w:szCs w:val="20"/>
        </w:rPr>
        <w:t xml:space="preserve"> 한다.</w:t>
      </w:r>
    </w:p>
    <w:p w14:paraId="79C1115A" w14:textId="64D509CC" w:rsidR="00854E72" w:rsidRPr="008E6848" w:rsidRDefault="00854E72" w:rsidP="00854E72">
      <w:pPr>
        <w:pStyle w:val="3"/>
        <w:numPr>
          <w:ilvl w:val="3"/>
          <w:numId w:val="1"/>
        </w:numPr>
        <w:spacing w:line="276" w:lineRule="auto"/>
        <w:ind w:left="1200"/>
        <w:rPr>
          <w:color w:val="A5A5A5" w:themeColor="accent3"/>
          <w:sz w:val="20"/>
          <w:szCs w:val="20"/>
        </w:rPr>
      </w:pPr>
      <w:r w:rsidRPr="008E6848">
        <w:rPr>
          <w:noProof/>
          <w:color w:val="A5A5A5" w:themeColor="accent3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54B346A" wp14:editId="4126AC30">
                <wp:simplePos x="0" y="0"/>
                <wp:positionH relativeFrom="page">
                  <wp:align>right</wp:align>
                </wp:positionH>
                <wp:positionV relativeFrom="paragraph">
                  <wp:posOffset>216408</wp:posOffset>
                </wp:positionV>
                <wp:extent cx="2272030" cy="635"/>
                <wp:effectExtent l="0" t="0" r="0" b="8890"/>
                <wp:wrapThrough wrapText="bothSides">
                  <wp:wrapPolygon edited="0">
                    <wp:start x="0" y="0"/>
                    <wp:lineTo x="0" y="20601"/>
                    <wp:lineTo x="21371" y="20601"/>
                    <wp:lineTo x="21371" y="0"/>
                    <wp:lineTo x="0" y="0"/>
                  </wp:wrapPolygon>
                </wp:wrapThrough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2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C9EA6F" w14:textId="77777777" w:rsidR="00B64AB0" w:rsidRPr="00803714" w:rsidRDefault="00B64AB0" w:rsidP="00854E72">
                            <w:pPr>
                              <w:pStyle w:val="aa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선택 활성화 예시(형광색)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54B346A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127.7pt;margin-top:17.05pt;width:178.9pt;height:.05pt;z-index:251665408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" stroked="f">
                <v:textbox style="mso-fit-shape-to-text:t" inset="0,0,0,0">
                  <w:txbxContent>
                    <w:p w14:paraId="5EC9EA6F" w14:textId="77777777" w:rsidR="00B64AB0" w:rsidRPr="00803714" w:rsidRDefault="00B64AB0" w:rsidP="00854E72">
                      <w:pPr>
                        <w:pStyle w:val="aa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</w:rPr>
                        <w:t>선택 활성화 예시(형광색)</w:t>
                      </w:r>
                    </w:p>
                  </w:txbxContent>
                </v:textbox>
                <w10:wrap type="through" anchorx="page"/>
              </v:shape>
            </w:pict>
          </mc:Fallback>
        </mc:AlternateContent>
      </w:r>
      <w:r w:rsidRPr="008E6848">
        <w:rPr>
          <w:rFonts w:hint="eastAsia"/>
          <w:color w:val="A5A5A5" w:themeColor="accent3"/>
          <w:sz w:val="20"/>
          <w:szCs w:val="20"/>
        </w:rPr>
        <w:t xml:space="preserve">게임 플레이 </w:t>
      </w:r>
      <w:proofErr w:type="spellStart"/>
      <w:r w:rsidRPr="008E6848">
        <w:rPr>
          <w:rFonts w:hint="eastAsia"/>
          <w:color w:val="A5A5A5" w:themeColor="accent3"/>
          <w:sz w:val="20"/>
          <w:szCs w:val="20"/>
        </w:rPr>
        <w:t>씬으로</w:t>
      </w:r>
      <w:proofErr w:type="spellEnd"/>
      <w:r w:rsidRPr="008E6848">
        <w:rPr>
          <w:rFonts w:hint="eastAsia"/>
          <w:color w:val="A5A5A5" w:themeColor="accent3"/>
          <w:sz w:val="20"/>
          <w:szCs w:val="20"/>
        </w:rPr>
        <w:t xml:space="preserve"> 넘어 갈 수 있다.</w:t>
      </w:r>
      <w:r w:rsidRPr="008E6848">
        <w:rPr>
          <w:color w:val="A5A5A5" w:themeColor="accent3"/>
          <w:sz w:val="20"/>
          <w:szCs w:val="20"/>
        </w:rPr>
        <w:t xml:space="preserve"> </w:t>
      </w:r>
    </w:p>
    <w:p w14:paraId="7EC3A4A6" w14:textId="5F110145" w:rsidR="00854E72" w:rsidRPr="008E6848" w:rsidRDefault="00854E72" w:rsidP="00854E72">
      <w:pPr>
        <w:rPr>
          <w:color w:val="A5A5A5" w:themeColor="accent3"/>
        </w:rPr>
      </w:pPr>
    </w:p>
    <w:p w14:paraId="3290775B" w14:textId="77777777" w:rsidR="00854E72" w:rsidRPr="008E6848" w:rsidRDefault="00854E72" w:rsidP="00854E72">
      <w:pPr>
        <w:pStyle w:val="4"/>
        <w:ind w:left="1440" w:hanging="480"/>
        <w:rPr>
          <w:color w:val="A5A5A5" w:themeColor="accent3"/>
        </w:rPr>
      </w:pPr>
      <w:r w:rsidRPr="008E6848">
        <w:rPr>
          <w:rFonts w:hint="eastAsia"/>
          <w:color w:val="A5A5A5" w:themeColor="accent3"/>
        </w:rPr>
        <w:t xml:space="preserve"> #</w:t>
      </w:r>
      <w:r w:rsidRPr="008E6848">
        <w:rPr>
          <w:color w:val="A5A5A5" w:themeColor="accent3"/>
        </w:rPr>
        <w:t>2-1</w:t>
      </w:r>
    </w:p>
    <w:p w14:paraId="6B3FAC0E" w14:textId="77777777" w:rsidR="00854E72" w:rsidRPr="008E6848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20"/>
          <w:szCs w:val="20"/>
        </w:rPr>
      </w:pPr>
      <w:r w:rsidRPr="008E6848">
        <w:rPr>
          <w:color w:val="A5A5A5" w:themeColor="accent3"/>
          <w:sz w:val="20"/>
          <w:szCs w:val="20"/>
        </w:rPr>
        <w:t xml:space="preserve">1.   </w:t>
      </w:r>
      <w:r w:rsidRPr="008E6848">
        <w:rPr>
          <w:rFonts w:hint="eastAsia"/>
          <w:color w:val="A5A5A5" w:themeColor="accent3"/>
          <w:sz w:val="20"/>
          <w:szCs w:val="20"/>
        </w:rPr>
        <w:t xml:space="preserve">스테이지 정보를 볼 수 있는 영역 스크립트로 스토리가 </w:t>
      </w:r>
      <w:proofErr w:type="spellStart"/>
      <w:r w:rsidRPr="008E6848">
        <w:rPr>
          <w:rFonts w:hint="eastAsia"/>
          <w:color w:val="A5A5A5" w:themeColor="accent3"/>
          <w:sz w:val="20"/>
          <w:szCs w:val="20"/>
        </w:rPr>
        <w:t>써내려져</w:t>
      </w:r>
      <w:proofErr w:type="spellEnd"/>
      <w:r w:rsidRPr="008E6848">
        <w:rPr>
          <w:rFonts w:hint="eastAsia"/>
          <w:color w:val="A5A5A5" w:themeColor="accent3"/>
          <w:sz w:val="20"/>
          <w:szCs w:val="20"/>
        </w:rPr>
        <w:t xml:space="preserve"> 간다.</w:t>
      </w:r>
    </w:p>
    <w:p w14:paraId="04B898AA" w14:textId="77777777" w:rsidR="00854E72" w:rsidRPr="008E6848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20"/>
          <w:szCs w:val="20"/>
        </w:rPr>
      </w:pPr>
      <w:r w:rsidRPr="008E6848">
        <w:rPr>
          <w:rFonts w:hint="eastAsia"/>
          <w:color w:val="A5A5A5" w:themeColor="accent3"/>
          <w:sz w:val="20"/>
          <w:szCs w:val="20"/>
        </w:rPr>
        <w:t>2</w:t>
      </w:r>
      <w:r w:rsidRPr="008E6848">
        <w:rPr>
          <w:color w:val="A5A5A5" w:themeColor="accent3"/>
          <w:sz w:val="20"/>
          <w:szCs w:val="20"/>
        </w:rPr>
        <w:t>.</w:t>
      </w:r>
      <w:proofErr w:type="gramStart"/>
      <w:r w:rsidRPr="008E6848">
        <w:rPr>
          <w:color w:val="A5A5A5" w:themeColor="accent3"/>
          <w:sz w:val="20"/>
          <w:szCs w:val="20"/>
        </w:rPr>
        <w:tab/>
        <w:t xml:space="preserve">  </w:t>
      </w:r>
      <w:r w:rsidRPr="008E6848">
        <w:rPr>
          <w:rFonts w:hint="eastAsia"/>
          <w:color w:val="A5A5A5" w:themeColor="accent3"/>
          <w:sz w:val="20"/>
          <w:szCs w:val="20"/>
        </w:rPr>
        <w:t>좌측</w:t>
      </w:r>
      <w:proofErr w:type="gramEnd"/>
      <w:r w:rsidRPr="008E6848">
        <w:rPr>
          <w:rFonts w:hint="eastAsia"/>
          <w:color w:val="A5A5A5" w:themeColor="accent3"/>
          <w:sz w:val="20"/>
          <w:szCs w:val="20"/>
        </w:rPr>
        <w:t xml:space="preserve"> 창은 활성/</w:t>
      </w:r>
      <w:r w:rsidRPr="008E6848">
        <w:rPr>
          <w:color w:val="A5A5A5" w:themeColor="accent3"/>
          <w:sz w:val="20"/>
          <w:szCs w:val="20"/>
        </w:rPr>
        <w:t xml:space="preserve"> </w:t>
      </w:r>
      <w:r w:rsidRPr="008E6848">
        <w:rPr>
          <w:rFonts w:hint="eastAsia"/>
          <w:color w:val="A5A5A5" w:themeColor="accent3"/>
          <w:sz w:val="20"/>
          <w:szCs w:val="20"/>
        </w:rPr>
        <w:t>비활성으로 체크되며, 등장 유닛과 보스의 외관이 등장하고, 외관들은 시계방향으로 자전하며 전체적인 형태를 보인다.</w:t>
      </w:r>
    </w:p>
    <w:p w14:paraId="38C563BC" w14:textId="77777777" w:rsidR="00854E72" w:rsidRPr="008E6848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20"/>
          <w:szCs w:val="20"/>
        </w:rPr>
      </w:pPr>
      <w:r w:rsidRPr="008E6848">
        <w:rPr>
          <w:color w:val="A5A5A5" w:themeColor="accent3"/>
          <w:sz w:val="20"/>
          <w:szCs w:val="20"/>
        </w:rPr>
        <w:t>3.    #1</w:t>
      </w:r>
      <w:r w:rsidRPr="008E6848">
        <w:rPr>
          <w:rFonts w:hint="eastAsia"/>
          <w:color w:val="A5A5A5" w:themeColor="accent3"/>
          <w:sz w:val="20"/>
          <w:szCs w:val="20"/>
        </w:rPr>
        <w:t xml:space="preserve">으로 돌아갈 수 있다. </w:t>
      </w:r>
    </w:p>
    <w:p w14:paraId="0790030F" w14:textId="77777777" w:rsidR="00854E72" w:rsidRPr="008E6848" w:rsidRDefault="00854E72" w:rsidP="00854E72">
      <w:pPr>
        <w:rPr>
          <w:color w:val="A5A5A5" w:themeColor="accent3"/>
        </w:rPr>
      </w:pPr>
    </w:p>
    <w:p w14:paraId="3AD20F2C" w14:textId="77777777" w:rsidR="00854E72" w:rsidRPr="008E6848" w:rsidRDefault="00854E72" w:rsidP="00854E72">
      <w:pPr>
        <w:pStyle w:val="4"/>
        <w:ind w:left="1440" w:hanging="480"/>
        <w:rPr>
          <w:color w:val="A5A5A5" w:themeColor="accent3"/>
        </w:rPr>
      </w:pPr>
      <w:r w:rsidRPr="008E6848">
        <w:rPr>
          <w:rFonts w:hint="eastAsia"/>
          <w:color w:val="A5A5A5" w:themeColor="accent3"/>
        </w:rPr>
        <w:t>#2-2</w:t>
      </w:r>
    </w:p>
    <w:p w14:paraId="279CD1B8" w14:textId="54F852A3" w:rsidR="00854E72" w:rsidRPr="008E6848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20"/>
          <w:szCs w:val="20"/>
        </w:rPr>
      </w:pPr>
      <w:r w:rsidRPr="008E6848">
        <w:rPr>
          <w:rFonts w:hint="eastAsia"/>
          <w:color w:val="A5A5A5" w:themeColor="accent3"/>
          <w:sz w:val="18"/>
        </w:rPr>
        <w:t>1</w:t>
      </w:r>
      <w:r w:rsidRPr="008E6848">
        <w:rPr>
          <w:color w:val="A5A5A5" w:themeColor="accent3"/>
          <w:sz w:val="18"/>
        </w:rPr>
        <w:t>.</w:t>
      </w:r>
      <w:proofErr w:type="gramStart"/>
      <w:r w:rsidRPr="008E6848">
        <w:rPr>
          <w:color w:val="A5A5A5" w:themeColor="accent3"/>
          <w:sz w:val="18"/>
        </w:rPr>
        <w:tab/>
        <w:t xml:space="preserve">  </w:t>
      </w:r>
      <w:r w:rsidRPr="008E6848">
        <w:rPr>
          <w:rFonts w:hint="eastAsia"/>
          <w:color w:val="A5A5A5" w:themeColor="accent3"/>
          <w:sz w:val="20"/>
          <w:szCs w:val="20"/>
        </w:rPr>
        <w:t>속성을</w:t>
      </w:r>
      <w:proofErr w:type="gramEnd"/>
      <w:r w:rsidRPr="008E6848">
        <w:rPr>
          <w:rFonts w:hint="eastAsia"/>
          <w:color w:val="A5A5A5" w:themeColor="accent3"/>
          <w:sz w:val="20"/>
          <w:szCs w:val="20"/>
        </w:rPr>
        <w:t xml:space="preserve"> 바꿀 수 있다.</w:t>
      </w:r>
    </w:p>
    <w:p w14:paraId="4626454D" w14:textId="77777777" w:rsidR="00854E72" w:rsidRPr="008E6848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20"/>
          <w:szCs w:val="20"/>
        </w:rPr>
      </w:pPr>
      <w:r w:rsidRPr="008E6848">
        <w:rPr>
          <w:color w:val="A5A5A5" w:themeColor="accent3"/>
          <w:sz w:val="20"/>
          <w:szCs w:val="20"/>
        </w:rPr>
        <w:t xml:space="preserve">2.   </w:t>
      </w:r>
      <w:r w:rsidRPr="008E6848">
        <w:rPr>
          <w:rFonts w:hint="eastAsia"/>
          <w:color w:val="A5A5A5" w:themeColor="accent3"/>
          <w:sz w:val="20"/>
          <w:szCs w:val="20"/>
        </w:rPr>
        <w:t>속성을 선택할 수 있으며, 선택 시</w:t>
      </w:r>
      <w:r w:rsidRPr="008E6848">
        <w:rPr>
          <w:color w:val="A5A5A5" w:themeColor="accent3"/>
          <w:sz w:val="20"/>
          <w:szCs w:val="20"/>
        </w:rPr>
        <w:t xml:space="preserve"> #1</w:t>
      </w:r>
      <w:r w:rsidRPr="008E6848">
        <w:rPr>
          <w:rFonts w:hint="eastAsia"/>
          <w:color w:val="A5A5A5" w:themeColor="accent3"/>
          <w:sz w:val="20"/>
          <w:szCs w:val="20"/>
        </w:rPr>
        <w:t xml:space="preserve">의 비어 있는 칸에 저장, </w:t>
      </w:r>
      <w:proofErr w:type="gramStart"/>
      <w:r w:rsidRPr="008E6848">
        <w:rPr>
          <w:rFonts w:hint="eastAsia"/>
          <w:color w:val="A5A5A5" w:themeColor="accent3"/>
          <w:sz w:val="20"/>
          <w:szCs w:val="20"/>
        </w:rPr>
        <w:t>그려진다..</w:t>
      </w:r>
      <w:proofErr w:type="gramEnd"/>
    </w:p>
    <w:p w14:paraId="453D836C" w14:textId="27397A1A" w:rsidR="00854E72" w:rsidRPr="008E6848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20"/>
          <w:szCs w:val="20"/>
        </w:rPr>
      </w:pPr>
      <w:r w:rsidRPr="008E6848">
        <w:rPr>
          <w:color w:val="A5A5A5" w:themeColor="accent3"/>
          <w:sz w:val="20"/>
          <w:szCs w:val="20"/>
        </w:rPr>
        <w:t>3.    #1</w:t>
      </w:r>
      <w:r w:rsidRPr="008E6848">
        <w:rPr>
          <w:rFonts w:hint="eastAsia"/>
          <w:color w:val="A5A5A5" w:themeColor="accent3"/>
          <w:sz w:val="20"/>
          <w:szCs w:val="20"/>
        </w:rPr>
        <w:t>의 칸이 전부 차 있는 경우 변경되는 애니메이션을 취한다.</w:t>
      </w:r>
      <w:r w:rsidR="007717AD" w:rsidRPr="008E6848">
        <w:rPr>
          <w:color w:val="A5A5A5" w:themeColor="accent3"/>
          <w:sz w:val="20"/>
          <w:szCs w:val="20"/>
        </w:rPr>
        <w:tab/>
      </w:r>
    </w:p>
    <w:p w14:paraId="63E7A804" w14:textId="204CD5C7" w:rsidR="00854E72" w:rsidRPr="008E6848" w:rsidRDefault="007717AD" w:rsidP="007717AD">
      <w:pPr>
        <w:pStyle w:val="3"/>
        <w:numPr>
          <w:ilvl w:val="0"/>
          <w:numId w:val="0"/>
        </w:numPr>
        <w:spacing w:line="276" w:lineRule="auto"/>
        <w:ind w:left="2595" w:hanging="476"/>
        <w:rPr>
          <w:color w:val="A5A5A5" w:themeColor="accent3"/>
          <w:sz w:val="20"/>
          <w:szCs w:val="20"/>
        </w:rPr>
      </w:pPr>
      <w:r w:rsidRPr="008E6848">
        <w:rPr>
          <w:color w:val="A5A5A5" w:themeColor="accent3"/>
          <w:sz w:val="20"/>
          <w:szCs w:val="20"/>
        </w:rPr>
        <w:t xml:space="preserve">4.   </w:t>
      </w:r>
      <w:r w:rsidR="00854E72" w:rsidRPr="008E6848">
        <w:rPr>
          <w:color w:val="A5A5A5" w:themeColor="accent3"/>
          <w:sz w:val="20"/>
          <w:szCs w:val="20"/>
        </w:rPr>
        <w:t>#3</w:t>
      </w:r>
      <w:r w:rsidR="00854E72" w:rsidRPr="008E6848">
        <w:rPr>
          <w:rFonts w:hint="eastAsia"/>
          <w:color w:val="A5A5A5" w:themeColor="accent3"/>
          <w:sz w:val="20"/>
          <w:szCs w:val="20"/>
        </w:rPr>
        <w:t>의 경우 #2-2상태에서 1초이상 동작하지 않거나</w:t>
      </w:r>
      <w:r w:rsidR="00854E72" w:rsidRPr="008E6848">
        <w:rPr>
          <w:color w:val="A5A5A5" w:themeColor="accent3"/>
          <w:sz w:val="20"/>
          <w:szCs w:val="20"/>
        </w:rPr>
        <w:t xml:space="preserve"> </w:t>
      </w:r>
      <w:r w:rsidR="00854E72" w:rsidRPr="008E6848">
        <w:rPr>
          <w:rFonts w:hint="eastAsia"/>
          <w:color w:val="A5A5A5" w:themeColor="accent3"/>
          <w:sz w:val="20"/>
          <w:szCs w:val="20"/>
        </w:rPr>
        <w:t xml:space="preserve">버튼으로 </w:t>
      </w:r>
      <w:proofErr w:type="gramStart"/>
      <w:r w:rsidR="00854E72" w:rsidRPr="008E6848">
        <w:rPr>
          <w:rFonts w:hint="eastAsia"/>
          <w:color w:val="A5A5A5" w:themeColor="accent3"/>
          <w:sz w:val="20"/>
          <w:szCs w:val="20"/>
        </w:rPr>
        <w:t>활성화 시킬</w:t>
      </w:r>
      <w:proofErr w:type="gramEnd"/>
      <w:r w:rsidR="00854E72" w:rsidRPr="008E6848">
        <w:rPr>
          <w:rFonts w:hint="eastAsia"/>
          <w:color w:val="A5A5A5" w:themeColor="accent3"/>
          <w:sz w:val="20"/>
          <w:szCs w:val="20"/>
        </w:rPr>
        <w:t xml:space="preserve"> 수 있다.</w:t>
      </w:r>
    </w:p>
    <w:p w14:paraId="49257CDE" w14:textId="3CEF0FAA" w:rsidR="00854E72" w:rsidRPr="008E6848" w:rsidRDefault="007717AD" w:rsidP="007717AD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20"/>
          <w:szCs w:val="20"/>
        </w:rPr>
      </w:pPr>
      <w:r w:rsidRPr="008E6848">
        <w:rPr>
          <w:color w:val="A5A5A5" w:themeColor="accent3"/>
          <w:sz w:val="20"/>
          <w:szCs w:val="20"/>
        </w:rPr>
        <w:t xml:space="preserve">5. </w:t>
      </w:r>
      <w:r w:rsidRPr="008E6848">
        <w:rPr>
          <w:color w:val="A5A5A5" w:themeColor="accent3"/>
          <w:sz w:val="20"/>
          <w:szCs w:val="20"/>
        </w:rPr>
        <w:tab/>
        <w:t xml:space="preserve"> </w:t>
      </w:r>
      <w:r w:rsidR="00854E72" w:rsidRPr="008E6848">
        <w:rPr>
          <w:rFonts w:hint="eastAsia"/>
          <w:color w:val="A5A5A5" w:themeColor="accent3"/>
          <w:sz w:val="20"/>
          <w:szCs w:val="20"/>
        </w:rPr>
        <w:t>#1로 돌아갈 수 있다.</w:t>
      </w:r>
      <w:r w:rsidR="00854E72" w:rsidRPr="008E6848">
        <w:rPr>
          <w:color w:val="A5A5A5" w:themeColor="accent3"/>
          <w:sz w:val="20"/>
          <w:szCs w:val="20"/>
        </w:rPr>
        <w:t xml:space="preserve"> </w:t>
      </w:r>
    </w:p>
    <w:p w14:paraId="3E341B34" w14:textId="0D07BED3" w:rsidR="00854E72" w:rsidRPr="008E6848" w:rsidRDefault="00854E72" w:rsidP="00854E72">
      <w:pPr>
        <w:rPr>
          <w:color w:val="A5A5A5" w:themeColor="accent3"/>
        </w:rPr>
      </w:pPr>
    </w:p>
    <w:p w14:paraId="70046976" w14:textId="7D6617E4" w:rsidR="00854E72" w:rsidRPr="008E6848" w:rsidRDefault="00854E72" w:rsidP="00854E72">
      <w:pPr>
        <w:pStyle w:val="4"/>
        <w:ind w:left="1440" w:hanging="480"/>
        <w:rPr>
          <w:color w:val="A5A5A5" w:themeColor="accent3"/>
        </w:rPr>
      </w:pPr>
      <w:r w:rsidRPr="008E6848">
        <w:rPr>
          <w:rFonts w:hint="eastAsia"/>
          <w:color w:val="A5A5A5" w:themeColor="accent3"/>
        </w:rPr>
        <w:lastRenderedPageBreak/>
        <w:t>#3</w:t>
      </w:r>
      <w:r w:rsidRPr="008E6848">
        <w:rPr>
          <w:color w:val="A5A5A5" w:themeColor="accent3"/>
        </w:rPr>
        <w:t xml:space="preserve"> </w:t>
      </w:r>
    </w:p>
    <w:p w14:paraId="744ED052" w14:textId="77777777" w:rsidR="00854E72" w:rsidRPr="008E6848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18"/>
        </w:rPr>
      </w:pPr>
      <w:r w:rsidRPr="008E6848">
        <w:rPr>
          <w:rFonts w:hint="eastAsia"/>
          <w:color w:val="A5A5A5" w:themeColor="accent3"/>
          <w:sz w:val="18"/>
        </w:rPr>
        <w:t>1</w:t>
      </w:r>
      <w:r w:rsidRPr="008E6848">
        <w:rPr>
          <w:color w:val="A5A5A5" w:themeColor="accent3"/>
          <w:sz w:val="18"/>
        </w:rPr>
        <w:t xml:space="preserve">.   </w:t>
      </w:r>
      <w:r w:rsidRPr="008E6848">
        <w:rPr>
          <w:rFonts w:hint="eastAsia"/>
          <w:color w:val="A5A5A5" w:themeColor="accent3"/>
          <w:sz w:val="18"/>
        </w:rPr>
        <w:t>해당 속성 마법의 종류와 문양, 그리는 형태를 볼 수 있다.</w:t>
      </w:r>
    </w:p>
    <w:p w14:paraId="0E9ACEC1" w14:textId="77777777" w:rsidR="00854E72" w:rsidRPr="008E6848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18"/>
        </w:rPr>
      </w:pPr>
      <w:r w:rsidRPr="008E6848">
        <w:rPr>
          <w:color w:val="A5A5A5" w:themeColor="accent3"/>
          <w:sz w:val="18"/>
        </w:rPr>
        <w:t xml:space="preserve">2.   </w:t>
      </w:r>
      <w:r w:rsidRPr="008E6848">
        <w:rPr>
          <w:rFonts w:hint="eastAsia"/>
          <w:color w:val="A5A5A5" w:themeColor="accent3"/>
          <w:sz w:val="18"/>
        </w:rPr>
        <w:t xml:space="preserve">마법을 </w:t>
      </w:r>
      <w:proofErr w:type="gramStart"/>
      <w:r w:rsidRPr="008E6848">
        <w:rPr>
          <w:rFonts w:hint="eastAsia"/>
          <w:color w:val="A5A5A5" w:themeColor="accent3"/>
          <w:sz w:val="18"/>
        </w:rPr>
        <w:t>확인 할</w:t>
      </w:r>
      <w:proofErr w:type="gramEnd"/>
      <w:r w:rsidRPr="008E6848">
        <w:rPr>
          <w:rFonts w:hint="eastAsia"/>
          <w:color w:val="A5A5A5" w:themeColor="accent3"/>
          <w:sz w:val="18"/>
        </w:rPr>
        <w:t xml:space="preserve"> 수 있으며, 이전 상태로 돌아갈 수 있다.</w:t>
      </w:r>
    </w:p>
    <w:p w14:paraId="63FA8A6B" w14:textId="77777777" w:rsidR="00854E72" w:rsidRPr="008E6848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18"/>
        </w:rPr>
      </w:pPr>
      <w:r w:rsidRPr="008E6848">
        <w:rPr>
          <w:color w:val="A5A5A5" w:themeColor="accent3"/>
          <w:sz w:val="18"/>
        </w:rPr>
        <w:t xml:space="preserve">3.   </w:t>
      </w:r>
      <w:r w:rsidRPr="008E6848">
        <w:rPr>
          <w:rFonts w:hint="eastAsia"/>
          <w:color w:val="A5A5A5" w:themeColor="accent3"/>
          <w:sz w:val="18"/>
        </w:rPr>
        <w:t xml:space="preserve">#1으로 </w:t>
      </w:r>
      <w:proofErr w:type="gramStart"/>
      <w:r w:rsidRPr="008E6848">
        <w:rPr>
          <w:rFonts w:hint="eastAsia"/>
          <w:color w:val="A5A5A5" w:themeColor="accent3"/>
          <w:sz w:val="18"/>
        </w:rPr>
        <w:t>이동 할</w:t>
      </w:r>
      <w:proofErr w:type="gramEnd"/>
      <w:r w:rsidRPr="008E6848">
        <w:rPr>
          <w:rFonts w:hint="eastAsia"/>
          <w:color w:val="A5A5A5" w:themeColor="accent3"/>
          <w:sz w:val="18"/>
        </w:rPr>
        <w:t xml:space="preserve"> 수 있다. </w:t>
      </w:r>
    </w:p>
    <w:p w14:paraId="69042D92" w14:textId="5C312321" w:rsidR="00854E72" w:rsidRDefault="00854E72" w:rsidP="00854E72"/>
    <w:p w14:paraId="422544E9" w14:textId="0D190046" w:rsidR="00C27EC7" w:rsidRPr="00C27EC7" w:rsidRDefault="00C27EC7" w:rsidP="00C27EC7"/>
    <w:p w14:paraId="18D54FBC" w14:textId="4A60947F" w:rsidR="00EB4238" w:rsidRDefault="00FF5853" w:rsidP="00FF5853">
      <w:pPr>
        <w:widowControl/>
        <w:wordWrap/>
        <w:jc w:val="left"/>
      </w:pPr>
      <w:r>
        <w:br w:type="page"/>
      </w:r>
    </w:p>
    <w:p w14:paraId="7ED1D1DE" w14:textId="5B7459B9" w:rsidR="008E6848" w:rsidRPr="00FF5853" w:rsidRDefault="008E6848" w:rsidP="00FF5853">
      <w:pPr>
        <w:pStyle w:val="2"/>
        <w:rPr>
          <w:b/>
          <w:i/>
        </w:rPr>
      </w:pPr>
      <w:bookmarkStart w:id="45" w:name="_Toc521671170"/>
      <w:r w:rsidRPr="00FF5853">
        <w:rPr>
          <w:rFonts w:hint="eastAsia"/>
          <w:b/>
          <w:i/>
        </w:rPr>
        <w:lastRenderedPageBreak/>
        <w:t xml:space="preserve">플레이 설정 </w:t>
      </w:r>
      <w:r w:rsidRPr="00FF5853">
        <w:rPr>
          <w:b/>
          <w:i/>
        </w:rPr>
        <w:t>UI</w:t>
      </w:r>
      <w:r w:rsidR="00FF5853" w:rsidRPr="00FF5853">
        <w:rPr>
          <w:b/>
          <w:i/>
        </w:rPr>
        <w:t xml:space="preserve"> </w:t>
      </w:r>
      <w:r w:rsidRPr="00FF5853">
        <w:rPr>
          <w:rFonts w:hint="eastAsia"/>
          <w:b/>
          <w:i/>
        </w:rPr>
        <w:t>(r</w:t>
      </w:r>
      <w:r w:rsidRPr="00FF5853">
        <w:rPr>
          <w:b/>
          <w:i/>
        </w:rPr>
        <w:t>e)</w:t>
      </w:r>
      <w:bookmarkEnd w:id="45"/>
    </w:p>
    <w:p w14:paraId="0D6D63D5" w14:textId="77777777" w:rsidR="008E6848" w:rsidRPr="008E6848" w:rsidRDefault="008E6848" w:rsidP="008E6848"/>
    <w:p w14:paraId="32FEAEAA" w14:textId="4150678F" w:rsidR="002E653C" w:rsidRDefault="00FF5853" w:rsidP="00504DB5">
      <w:pPr>
        <w:jc w:val="center"/>
      </w:pPr>
      <w:r w:rsidRPr="00FF5853">
        <w:rPr>
          <w:noProof/>
        </w:rPr>
        <w:drawing>
          <wp:inline distT="0" distB="0" distL="0" distR="0" wp14:anchorId="082FCE2A" wp14:editId="2D04D915">
            <wp:extent cx="5921634" cy="3784792"/>
            <wp:effectExtent l="0" t="0" r="3175" b="6350"/>
            <wp:docPr id="53" name="그림 10">
              <a:extLst xmlns:a="http://schemas.openxmlformats.org/drawingml/2006/main">
                <a:ext uri="{FF2B5EF4-FFF2-40B4-BE49-F238E27FC236}">
                  <a16:creationId xmlns:a16="http://schemas.microsoft.com/office/drawing/2014/main" id="{D4CCEAD3-A031-405B-86D4-11F6F14E93C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:a16="http://schemas.microsoft.com/office/drawing/2014/main" id="{D4CCEAD3-A031-405B-86D4-11F6F14E93C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21634" cy="378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CC9BA" w14:textId="7D0EA37A" w:rsidR="005225C7" w:rsidRPr="00D07F5A" w:rsidRDefault="005225C7" w:rsidP="005225C7">
      <w:pPr>
        <w:pStyle w:val="a3"/>
        <w:numPr>
          <w:ilvl w:val="0"/>
          <w:numId w:val="17"/>
        </w:numPr>
        <w:ind w:leftChars="0"/>
      </w:pPr>
      <w:proofErr w:type="gramStart"/>
      <w:r w:rsidRPr="00444268">
        <w:rPr>
          <w:rFonts w:hint="eastAsia"/>
          <w:sz w:val="22"/>
        </w:rPr>
        <w:t>활성화 된</w:t>
      </w:r>
      <w:proofErr w:type="gramEnd"/>
      <w:r w:rsidRPr="00444268">
        <w:rPr>
          <w:rFonts w:hint="eastAsia"/>
          <w:sz w:val="22"/>
        </w:rPr>
        <w:t xml:space="preserve"> 창</w:t>
      </w:r>
      <w:r w:rsidR="00D90527">
        <w:rPr>
          <w:rFonts w:hint="eastAsia"/>
          <w:sz w:val="22"/>
        </w:rPr>
        <w:t xml:space="preserve">에서 </w:t>
      </w:r>
      <w:r w:rsidR="00D90527">
        <w:rPr>
          <w:sz w:val="22"/>
        </w:rPr>
        <w:t>B</w:t>
      </w:r>
      <w:r w:rsidR="00D90527">
        <w:rPr>
          <w:rFonts w:hint="eastAsia"/>
          <w:sz w:val="22"/>
        </w:rPr>
        <w:t>버튼을 누르면</w:t>
      </w:r>
      <w:r w:rsidR="00444268" w:rsidRPr="00444268">
        <w:rPr>
          <w:sz w:val="22"/>
        </w:rPr>
        <w:t xml:space="preserve"> </w:t>
      </w:r>
      <w:r w:rsidR="00444268" w:rsidRPr="00444268">
        <w:rPr>
          <w:rFonts w:hint="eastAsia"/>
          <w:sz w:val="22"/>
        </w:rPr>
        <w:t xml:space="preserve">기존 위치에서 플레이어 앞으로 </w:t>
      </w:r>
      <w:r w:rsidR="00D90527">
        <w:rPr>
          <w:rFonts w:hint="eastAsia"/>
          <w:sz w:val="22"/>
        </w:rPr>
        <w:t>끌어</w:t>
      </w:r>
      <w:r w:rsidR="00444268" w:rsidRPr="00444268">
        <w:rPr>
          <w:rFonts w:hint="eastAsia"/>
          <w:sz w:val="22"/>
        </w:rPr>
        <w:t xml:space="preserve">와 </w:t>
      </w:r>
      <w:r w:rsidR="00FA7094">
        <w:rPr>
          <w:rFonts w:hint="eastAsia"/>
          <w:sz w:val="22"/>
        </w:rPr>
        <w:t>스킬을 등록하거나 상태를 바꿀 수 있다.</w:t>
      </w:r>
    </w:p>
    <w:p w14:paraId="35A27D93" w14:textId="36275C30" w:rsidR="00D07F5A" w:rsidRPr="00D07F5A" w:rsidRDefault="00D07F5A" w:rsidP="005225C7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07F5A">
        <w:rPr>
          <w:rFonts w:hint="eastAsia"/>
          <w:sz w:val="22"/>
        </w:rPr>
        <w:t>A버튼:</w:t>
      </w:r>
      <w:r w:rsidRPr="00D07F5A">
        <w:rPr>
          <w:sz w:val="22"/>
        </w:rPr>
        <w:t xml:space="preserve"> </w:t>
      </w:r>
      <w:r w:rsidRPr="00D07F5A">
        <w:rPr>
          <w:rFonts w:hint="eastAsia"/>
          <w:sz w:val="22"/>
        </w:rPr>
        <w:t>원 위치 이동,</w:t>
      </w:r>
      <w:r w:rsidRPr="00D07F5A">
        <w:rPr>
          <w:sz w:val="22"/>
        </w:rPr>
        <w:t xml:space="preserve"> </w:t>
      </w:r>
      <w:r w:rsidRPr="00D07F5A">
        <w:rPr>
          <w:rFonts w:hint="eastAsia"/>
          <w:sz w:val="22"/>
        </w:rPr>
        <w:t>다음 창으로 이동 가능</w:t>
      </w:r>
    </w:p>
    <w:p w14:paraId="4E9A71B0" w14:textId="77777777" w:rsidR="00444268" w:rsidRPr="006017CF" w:rsidRDefault="00444268" w:rsidP="00444268">
      <w:pPr>
        <w:pStyle w:val="a3"/>
        <w:ind w:leftChars="0" w:left="1560"/>
      </w:pPr>
    </w:p>
    <w:p w14:paraId="50117BD2" w14:textId="7299636E" w:rsidR="00FF5853" w:rsidRDefault="002E653C" w:rsidP="002E653C">
      <w:pPr>
        <w:pStyle w:val="3"/>
      </w:pPr>
      <w:r>
        <w:rPr>
          <w:rFonts w:hint="eastAsia"/>
        </w:rPr>
        <w:t>조작법</w:t>
      </w:r>
    </w:p>
    <w:p w14:paraId="66CBB136" w14:textId="3CB75445" w:rsidR="002E653C" w:rsidRDefault="002E653C" w:rsidP="002E653C">
      <w:pPr>
        <w:pStyle w:val="3"/>
        <w:numPr>
          <w:ilvl w:val="0"/>
          <w:numId w:val="0"/>
        </w:numPr>
        <w:spacing w:line="276" w:lineRule="auto"/>
        <w:ind w:left="2119"/>
        <w:rPr>
          <w:sz w:val="18"/>
        </w:rPr>
      </w:pPr>
      <w:r>
        <w:rPr>
          <w:rFonts w:hint="eastAsia"/>
          <w:sz w:val="18"/>
        </w:rPr>
        <w:t>1</w:t>
      </w:r>
      <w:r>
        <w:rPr>
          <w:sz w:val="18"/>
        </w:rPr>
        <w:t xml:space="preserve">.   </w:t>
      </w:r>
      <w:r>
        <w:rPr>
          <w:rFonts w:hint="eastAsia"/>
          <w:sz w:val="18"/>
        </w:rPr>
        <w:t>컨트롤러 이미지</w:t>
      </w:r>
      <w:r w:rsidR="00DF2C01">
        <w:rPr>
          <w:rFonts w:hint="eastAsia"/>
          <w:sz w:val="18"/>
        </w:rPr>
        <w:t>로</w:t>
      </w:r>
      <w:r>
        <w:rPr>
          <w:rFonts w:hint="eastAsia"/>
          <w:sz w:val="18"/>
        </w:rPr>
        <w:t xml:space="preserve"> </w:t>
      </w:r>
      <w:r w:rsidR="00DF2C01">
        <w:rPr>
          <w:rFonts w:hint="eastAsia"/>
          <w:sz w:val="18"/>
        </w:rPr>
        <w:t>U</w:t>
      </w:r>
      <w:r w:rsidR="00DF2C01">
        <w:rPr>
          <w:sz w:val="18"/>
        </w:rPr>
        <w:t>I</w:t>
      </w:r>
      <w:r w:rsidR="00DF2C01">
        <w:rPr>
          <w:rFonts w:hint="eastAsia"/>
          <w:sz w:val="18"/>
        </w:rPr>
        <w:t>조작 방법을 보여준다.</w:t>
      </w:r>
    </w:p>
    <w:p w14:paraId="38F1D3E7" w14:textId="03179331" w:rsidR="002E653C" w:rsidRPr="00C27EC7" w:rsidRDefault="00B81A87" w:rsidP="002E653C">
      <w:pPr>
        <w:pStyle w:val="3"/>
        <w:numPr>
          <w:ilvl w:val="0"/>
          <w:numId w:val="0"/>
        </w:numPr>
        <w:spacing w:line="276" w:lineRule="auto"/>
        <w:ind w:left="2119"/>
        <w:rPr>
          <w:sz w:val="18"/>
        </w:rPr>
      </w:pPr>
      <w:r>
        <w:rPr>
          <w:sz w:val="18"/>
        </w:rPr>
        <w:t>2</w:t>
      </w:r>
      <w:r w:rsidR="002E653C">
        <w:rPr>
          <w:sz w:val="18"/>
        </w:rPr>
        <w:t xml:space="preserve">   </w:t>
      </w:r>
      <w:r w:rsidR="002E653C">
        <w:rPr>
          <w:rFonts w:hint="eastAsia"/>
          <w:sz w:val="18"/>
        </w:rPr>
        <w:t xml:space="preserve">이미지를 </w:t>
      </w:r>
      <w:r w:rsidR="00DF2C01">
        <w:rPr>
          <w:rFonts w:hint="eastAsia"/>
          <w:sz w:val="18"/>
        </w:rPr>
        <w:t>하나씩 띄우며,</w:t>
      </w:r>
      <w:r w:rsidR="00DF2C01">
        <w:rPr>
          <w:sz w:val="18"/>
        </w:rPr>
        <w:t xml:space="preserve"> </w:t>
      </w:r>
      <w:r w:rsidR="00DF2C01">
        <w:rPr>
          <w:rFonts w:hint="eastAsia"/>
          <w:sz w:val="18"/>
        </w:rPr>
        <w:t>일정 시간마다 순서대로 넘긴다.</w:t>
      </w:r>
      <w:r w:rsidR="00DF2C01">
        <w:rPr>
          <w:sz w:val="18"/>
        </w:rPr>
        <w:t xml:space="preserve"> </w:t>
      </w:r>
      <w:r w:rsidR="002E653C">
        <w:rPr>
          <w:rFonts w:hint="eastAsia"/>
          <w:sz w:val="18"/>
        </w:rPr>
        <w:t>(루프)</w:t>
      </w:r>
    </w:p>
    <w:p w14:paraId="01885904" w14:textId="7C970F73" w:rsidR="002E653C" w:rsidRPr="002E653C" w:rsidRDefault="002E653C" w:rsidP="002E653C">
      <w:r w:rsidRPr="00C27EC7">
        <w:rPr>
          <w:noProof/>
        </w:rPr>
        <w:drawing>
          <wp:inline distT="0" distB="0" distL="0" distR="0" wp14:anchorId="4A38B0ED" wp14:editId="1B84566A">
            <wp:extent cx="6184900" cy="998855"/>
            <wp:effectExtent l="0" t="0" r="6350" b="0"/>
            <wp:docPr id="54" name="그림 13">
              <a:extLst xmlns:a="http://schemas.openxmlformats.org/drawingml/2006/main">
                <a:ext uri="{FF2B5EF4-FFF2-40B4-BE49-F238E27FC236}">
                  <a16:creationId xmlns:a16="http://schemas.microsoft.com/office/drawing/2014/main" id="{282428DE-D0ED-4ECC-8C92-9501B2BFE99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:a16="http://schemas.microsoft.com/office/drawing/2014/main" id="{282428DE-D0ED-4ECC-8C92-9501B2BFE99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4C8B4" w14:textId="77777777" w:rsidR="00B81A87" w:rsidRDefault="00B81A87" w:rsidP="00B81A87">
      <w:pPr>
        <w:pStyle w:val="3"/>
        <w:numPr>
          <w:ilvl w:val="0"/>
          <w:numId w:val="0"/>
        </w:numPr>
        <w:ind w:left="2119"/>
      </w:pPr>
    </w:p>
    <w:p w14:paraId="0C91531C" w14:textId="67041284" w:rsidR="002E653C" w:rsidRDefault="002E653C" w:rsidP="002E653C">
      <w:pPr>
        <w:pStyle w:val="3"/>
      </w:pPr>
      <w:proofErr w:type="spellStart"/>
      <w:r>
        <w:rPr>
          <w:rFonts w:hint="eastAsia"/>
        </w:rPr>
        <w:t>미니맵</w:t>
      </w:r>
      <w:proofErr w:type="spellEnd"/>
    </w:p>
    <w:p w14:paraId="08DCCAF7" w14:textId="59BF0E5C" w:rsidR="00530900" w:rsidRDefault="00B81A87" w:rsidP="00530900">
      <w:pPr>
        <w:ind w:left="1319" w:firstLine="800"/>
        <w:rPr>
          <w:sz w:val="18"/>
        </w:rPr>
      </w:pPr>
      <w:r>
        <w:rPr>
          <w:rFonts w:hint="eastAsia"/>
          <w:sz w:val="18"/>
        </w:rPr>
        <w:t>1</w:t>
      </w:r>
      <w:r>
        <w:rPr>
          <w:sz w:val="18"/>
        </w:rPr>
        <w:t xml:space="preserve">.   </w:t>
      </w:r>
      <w:r>
        <w:rPr>
          <w:rFonts w:hint="eastAsia"/>
          <w:sz w:val="18"/>
        </w:rPr>
        <w:t>다음</w:t>
      </w:r>
      <w:r w:rsidR="00A52105">
        <w:rPr>
          <w:rFonts w:hint="eastAsia"/>
          <w:sz w:val="18"/>
        </w:rPr>
        <w:t xml:space="preserve">에 진행될 스테이지를 </w:t>
      </w:r>
      <w:r w:rsidR="00A52105">
        <w:rPr>
          <w:sz w:val="18"/>
        </w:rPr>
        <w:t>TOP</w:t>
      </w:r>
      <w:r w:rsidR="00A52105">
        <w:rPr>
          <w:rFonts w:hint="eastAsia"/>
          <w:sz w:val="18"/>
        </w:rPr>
        <w:t>뷰에서 찍은 이미지를 보여준다.</w:t>
      </w:r>
    </w:p>
    <w:p w14:paraId="1196BA2A" w14:textId="77777777" w:rsidR="00530900" w:rsidRPr="00530900" w:rsidRDefault="00530900" w:rsidP="00530900">
      <w:pPr>
        <w:ind w:left="1319" w:firstLine="800"/>
      </w:pPr>
    </w:p>
    <w:p w14:paraId="7211CD1A" w14:textId="4BF7B0D1" w:rsidR="002E653C" w:rsidRDefault="002E653C" w:rsidP="002E653C">
      <w:pPr>
        <w:pStyle w:val="3"/>
      </w:pPr>
      <w:r>
        <w:rPr>
          <w:rFonts w:hint="eastAsia"/>
        </w:rPr>
        <w:t>스테이지 시나리오</w:t>
      </w:r>
    </w:p>
    <w:p w14:paraId="7847135F" w14:textId="76E2D7DF" w:rsidR="00530900" w:rsidRPr="00530900" w:rsidRDefault="00530900" w:rsidP="00530900">
      <w:pPr>
        <w:pStyle w:val="a3"/>
        <w:numPr>
          <w:ilvl w:val="3"/>
          <w:numId w:val="1"/>
        </w:numPr>
        <w:ind w:leftChars="0"/>
        <w:rPr>
          <w:sz w:val="18"/>
        </w:rPr>
      </w:pPr>
      <w:r w:rsidRPr="00530900">
        <w:rPr>
          <w:rFonts w:hint="eastAsia"/>
          <w:sz w:val="18"/>
        </w:rPr>
        <w:t>다음에 진행될 스테이지의 에피소드를 간략하게 정리해 둔다.</w:t>
      </w:r>
    </w:p>
    <w:p w14:paraId="2F62A864" w14:textId="77777777" w:rsidR="00530900" w:rsidRPr="00530900" w:rsidRDefault="00530900" w:rsidP="00530900">
      <w:pPr>
        <w:pStyle w:val="a3"/>
        <w:ind w:leftChars="0" w:left="2599"/>
      </w:pPr>
    </w:p>
    <w:p w14:paraId="0890E381" w14:textId="0155C8FE" w:rsidR="002E653C" w:rsidRDefault="002E653C" w:rsidP="002E653C">
      <w:pPr>
        <w:pStyle w:val="3"/>
      </w:pPr>
      <w:r>
        <w:rPr>
          <w:rFonts w:hint="eastAsia"/>
        </w:rPr>
        <w:lastRenderedPageBreak/>
        <w:t>보스와 기타 몬스터 모델</w:t>
      </w:r>
    </w:p>
    <w:p w14:paraId="1E3399BA" w14:textId="77777777" w:rsidR="003A05A1" w:rsidRDefault="003A05A1" w:rsidP="003A05A1">
      <w:pPr>
        <w:pStyle w:val="a3"/>
        <w:numPr>
          <w:ilvl w:val="3"/>
          <w:numId w:val="1"/>
        </w:numPr>
        <w:ind w:leftChars="0"/>
        <w:rPr>
          <w:sz w:val="18"/>
        </w:rPr>
      </w:pPr>
      <w:r w:rsidRPr="00530900">
        <w:rPr>
          <w:rFonts w:hint="eastAsia"/>
          <w:sz w:val="18"/>
        </w:rPr>
        <w:t xml:space="preserve">다음에 진행될 스테이지의 </w:t>
      </w:r>
      <w:r>
        <w:rPr>
          <w:rFonts w:hint="eastAsia"/>
          <w:sz w:val="18"/>
        </w:rPr>
        <w:t xml:space="preserve">보스와 기타 </w:t>
      </w:r>
      <w:proofErr w:type="spellStart"/>
      <w:r>
        <w:rPr>
          <w:rFonts w:hint="eastAsia"/>
          <w:sz w:val="18"/>
        </w:rPr>
        <w:t>몬스터들의</w:t>
      </w:r>
      <w:proofErr w:type="spellEnd"/>
      <w:r>
        <w:rPr>
          <w:rFonts w:hint="eastAsia"/>
          <w:sz w:val="18"/>
        </w:rPr>
        <w:t xml:space="preserve"> 모델을 보여준다.</w:t>
      </w:r>
    </w:p>
    <w:p w14:paraId="4FC5D242" w14:textId="24ADD16C" w:rsidR="00530900" w:rsidRDefault="003A05A1" w:rsidP="00530900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 xml:space="preserve">모델은 </w:t>
      </w:r>
      <w:r w:rsidR="003F6316">
        <w:rPr>
          <w:rFonts w:hint="eastAsia"/>
          <w:sz w:val="18"/>
        </w:rPr>
        <w:t>z축</w:t>
      </w:r>
      <w:r w:rsidR="003F6316">
        <w:rPr>
          <w:sz w:val="18"/>
        </w:rPr>
        <w:t>(</w:t>
      </w:r>
      <w:r w:rsidR="003F6316">
        <w:rPr>
          <w:rFonts w:hint="eastAsia"/>
          <w:sz w:val="18"/>
        </w:rPr>
        <w:t>수직선</w:t>
      </w:r>
      <w:r w:rsidR="003F6316">
        <w:rPr>
          <w:sz w:val="18"/>
        </w:rPr>
        <w:t xml:space="preserve">) </w:t>
      </w:r>
      <w:r w:rsidR="003F6316">
        <w:rPr>
          <w:rFonts w:hint="eastAsia"/>
          <w:sz w:val="18"/>
        </w:rPr>
        <w:t>기준으로 회전하고 있다</w:t>
      </w:r>
      <w:r w:rsidR="00E45BAF">
        <w:rPr>
          <w:rFonts w:hint="eastAsia"/>
          <w:sz w:val="18"/>
        </w:rPr>
        <w:t>.</w:t>
      </w:r>
    </w:p>
    <w:p w14:paraId="144B37F1" w14:textId="77777777" w:rsidR="00E45BAF" w:rsidRPr="003F6316" w:rsidRDefault="00E45BAF" w:rsidP="00E45BAF">
      <w:pPr>
        <w:pStyle w:val="a3"/>
        <w:ind w:leftChars="0" w:left="2599"/>
        <w:rPr>
          <w:sz w:val="18"/>
        </w:rPr>
      </w:pPr>
    </w:p>
    <w:p w14:paraId="2ADF62DB" w14:textId="6AB7953E" w:rsidR="002E653C" w:rsidRDefault="002E653C" w:rsidP="002E653C">
      <w:pPr>
        <w:pStyle w:val="3"/>
      </w:pPr>
      <w:r>
        <w:rPr>
          <w:rFonts w:hint="eastAsia"/>
        </w:rPr>
        <w:t>속성 선택</w:t>
      </w:r>
    </w:p>
    <w:p w14:paraId="08EB43FC" w14:textId="21094D02" w:rsidR="00E45BAF" w:rsidRDefault="00E45BAF" w:rsidP="00E45BAF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>각 속성들의 포인터 이미지를 하나씩 보여준다.</w:t>
      </w:r>
    </w:p>
    <w:p w14:paraId="7CDBF933" w14:textId="48A245BC" w:rsidR="00E45BAF" w:rsidRDefault="00E45BAF" w:rsidP="00E45BAF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>현재 가지고 있는 속성의 이미지만 볼 수 있다.</w:t>
      </w:r>
    </w:p>
    <w:p w14:paraId="145A247A" w14:textId="6BA48A8B" w:rsidR="00E45BAF" w:rsidRDefault="00E45BAF" w:rsidP="00E45BAF">
      <w:pPr>
        <w:pStyle w:val="a3"/>
        <w:numPr>
          <w:ilvl w:val="3"/>
          <w:numId w:val="1"/>
        </w:numPr>
        <w:ind w:leftChars="0"/>
        <w:rPr>
          <w:sz w:val="18"/>
        </w:rPr>
      </w:pPr>
      <w:proofErr w:type="spellStart"/>
      <w:r>
        <w:rPr>
          <w:rFonts w:hint="eastAsia"/>
          <w:sz w:val="18"/>
        </w:rPr>
        <w:t>T</w:t>
      </w:r>
      <w:r>
        <w:rPr>
          <w:sz w:val="18"/>
        </w:rPr>
        <w:t>humbstick</w:t>
      </w:r>
      <w:proofErr w:type="spellEnd"/>
      <w:r>
        <w:rPr>
          <w:rFonts w:hint="eastAsia"/>
          <w:sz w:val="18"/>
        </w:rPr>
        <w:t>으로 이미지를 차례로 넘길 수 있다.</w:t>
      </w:r>
    </w:p>
    <w:p w14:paraId="2263F042" w14:textId="65E95993" w:rsidR="00E45BAF" w:rsidRDefault="00E45BAF" w:rsidP="00E45BAF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>루프가 불가능 하며 이전 이미지를 보려면 반대로 넘겨야 한다.</w:t>
      </w:r>
    </w:p>
    <w:p w14:paraId="441E471A" w14:textId="48B9C99B" w:rsidR="00E45BAF" w:rsidRDefault="007B1C20" w:rsidP="00E45BAF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>B버튼을 누르면 현재 보여지는 속성의 포인터가 착용 속성 표시창의</w:t>
      </w:r>
      <w:r>
        <w:rPr>
          <w:sz w:val="18"/>
        </w:rPr>
        <w:t xml:space="preserve"> </w:t>
      </w:r>
      <w:r>
        <w:rPr>
          <w:rFonts w:hint="eastAsia"/>
          <w:sz w:val="18"/>
        </w:rPr>
        <w:t>속성 장착 란에 등록이 된다.</w:t>
      </w:r>
    </w:p>
    <w:p w14:paraId="1FE55014" w14:textId="3616EE14" w:rsidR="00530900" w:rsidRDefault="00E45BAF" w:rsidP="00E45BAF">
      <w:pPr>
        <w:jc w:val="center"/>
      </w:pPr>
      <w:r w:rsidRPr="00E45BAF">
        <w:rPr>
          <w:noProof/>
        </w:rPr>
        <w:drawing>
          <wp:inline distT="0" distB="0" distL="0" distR="0" wp14:anchorId="5FEB84E5" wp14:editId="39211AFA">
            <wp:extent cx="5509260" cy="1584902"/>
            <wp:effectExtent l="0" t="0" r="0" b="0"/>
            <wp:docPr id="56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AF86E883-B40B-495D-9AA3-4CF9D24832C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AF86E883-B40B-495D-9AA3-4CF9D24832C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31334" cy="159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856C0" w14:textId="77777777" w:rsidR="00E45BAF" w:rsidRPr="00E45BAF" w:rsidRDefault="00E45BAF" w:rsidP="00530900"/>
    <w:p w14:paraId="7FFE4EE0" w14:textId="6F0D8183" w:rsidR="002E653C" w:rsidRDefault="002E653C" w:rsidP="002E653C">
      <w:pPr>
        <w:pStyle w:val="3"/>
      </w:pPr>
      <w:r>
        <w:rPr>
          <w:rFonts w:hint="eastAsia"/>
        </w:rPr>
        <w:t>착용 속성 표시</w:t>
      </w:r>
    </w:p>
    <w:p w14:paraId="3644892F" w14:textId="784A07DF" w:rsidR="0048420D" w:rsidRDefault="0048420D" w:rsidP="0048420D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>#</w:t>
      </w:r>
      <w:r>
        <w:rPr>
          <w:sz w:val="18"/>
        </w:rPr>
        <w:t xml:space="preserve">1 </w:t>
      </w:r>
      <w:r>
        <w:rPr>
          <w:rFonts w:hint="eastAsia"/>
          <w:sz w:val="18"/>
        </w:rPr>
        <w:t>속성 선택 창에서 등록한 속성들</w:t>
      </w:r>
      <w:r w:rsidR="00772934">
        <w:rPr>
          <w:rFonts w:hint="eastAsia"/>
          <w:sz w:val="18"/>
        </w:rPr>
        <w:t>이 차례로 이곳에 등록된다.</w:t>
      </w:r>
    </w:p>
    <w:p w14:paraId="4B1CF025" w14:textId="3AAB4B38" w:rsidR="00772934" w:rsidRDefault="00772934" w:rsidP="0048420D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>#</w:t>
      </w:r>
      <w:r>
        <w:rPr>
          <w:sz w:val="18"/>
        </w:rPr>
        <w:t xml:space="preserve">1 </w:t>
      </w:r>
      <w:r>
        <w:rPr>
          <w:rFonts w:hint="eastAsia"/>
          <w:sz w:val="18"/>
        </w:rPr>
        <w:t>속성 선택 창에서 같은 속성을 선택할 경우 아무 변화가 없다.</w:t>
      </w:r>
    </w:p>
    <w:p w14:paraId="58716B46" w14:textId="5FC37757" w:rsidR="00772934" w:rsidRDefault="00772934" w:rsidP="0048420D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sz w:val="18"/>
        </w:rPr>
        <w:t xml:space="preserve">#1 </w:t>
      </w:r>
      <w:r>
        <w:rPr>
          <w:rFonts w:hint="eastAsia"/>
          <w:sz w:val="18"/>
        </w:rPr>
        <w:t>속성 선택 창에서 다른 속성을 등록할 경우 세 포인터 중 가장 초기에 등록된 속성의 이미지가 바뀐다.</w:t>
      </w:r>
    </w:p>
    <w:p w14:paraId="68C61EF8" w14:textId="1605E5F7" w:rsidR="00772934" w:rsidRDefault="00772934" w:rsidP="0048420D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>#</w:t>
      </w:r>
      <w:r>
        <w:rPr>
          <w:sz w:val="18"/>
        </w:rPr>
        <w:t xml:space="preserve">1 </w:t>
      </w:r>
      <w:r>
        <w:rPr>
          <w:rFonts w:hint="eastAsia"/>
          <w:sz w:val="18"/>
        </w:rPr>
        <w:t xml:space="preserve">최대 </w:t>
      </w:r>
      <w:r>
        <w:rPr>
          <w:sz w:val="18"/>
        </w:rPr>
        <w:t>3</w:t>
      </w:r>
      <w:r>
        <w:rPr>
          <w:rFonts w:hint="eastAsia"/>
          <w:sz w:val="18"/>
        </w:rPr>
        <w:t>개까지 등록이 가능하다.</w:t>
      </w:r>
    </w:p>
    <w:p w14:paraId="7E4FA603" w14:textId="45310317" w:rsidR="0048420D" w:rsidRDefault="00772934" w:rsidP="0048420D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>#</w:t>
      </w:r>
      <w:r>
        <w:rPr>
          <w:sz w:val="18"/>
        </w:rPr>
        <w:t xml:space="preserve">2 </w:t>
      </w:r>
      <w:r>
        <w:rPr>
          <w:rFonts w:hint="eastAsia"/>
          <w:sz w:val="18"/>
        </w:rPr>
        <w:t xml:space="preserve">현재 가지고 있는 속성들이 </w:t>
      </w:r>
      <w:proofErr w:type="spellStart"/>
      <w:r>
        <w:rPr>
          <w:rFonts w:hint="eastAsia"/>
          <w:sz w:val="18"/>
        </w:rPr>
        <w:t>오망성</w:t>
      </w:r>
      <w:proofErr w:type="spellEnd"/>
      <w:r>
        <w:rPr>
          <w:rFonts w:hint="eastAsia"/>
          <w:sz w:val="18"/>
        </w:rPr>
        <w:t xml:space="preserve"> 형태로 순서대로 표시된다.</w:t>
      </w:r>
    </w:p>
    <w:p w14:paraId="742E7B7E" w14:textId="77777777" w:rsidR="0048420D" w:rsidRPr="0048420D" w:rsidRDefault="0048420D" w:rsidP="0048420D"/>
    <w:p w14:paraId="59FD6FD1" w14:textId="7DB2EFD6" w:rsidR="00FA7094" w:rsidRDefault="0048420D" w:rsidP="0048420D">
      <w:pPr>
        <w:jc w:val="center"/>
      </w:pPr>
      <w:r w:rsidRPr="0048420D">
        <w:rPr>
          <w:noProof/>
        </w:rPr>
        <w:drawing>
          <wp:inline distT="0" distB="0" distL="0" distR="0" wp14:anchorId="3D8D1E51" wp14:editId="56C144DD">
            <wp:extent cx="2228956" cy="2514600"/>
            <wp:effectExtent l="0" t="0" r="0" b="0"/>
            <wp:docPr id="58" name="그림 29">
              <a:extLst xmlns:a="http://schemas.openxmlformats.org/drawingml/2006/main">
                <a:ext uri="{FF2B5EF4-FFF2-40B4-BE49-F238E27FC236}">
                  <a16:creationId xmlns:a16="http://schemas.microsoft.com/office/drawing/2014/main" id="{8679D7D2-493C-4B5C-A55E-CE610E62A4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29">
                      <a:extLst>
                        <a:ext uri="{FF2B5EF4-FFF2-40B4-BE49-F238E27FC236}">
                          <a16:creationId xmlns:a16="http://schemas.microsoft.com/office/drawing/2014/main" id="{8679D7D2-493C-4B5C-A55E-CE610E62A4A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37987" cy="252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41E80" w14:textId="67C25A14" w:rsidR="00530900" w:rsidRPr="00530900" w:rsidRDefault="00FA7094" w:rsidP="00FA7094">
      <w:pPr>
        <w:widowControl/>
        <w:wordWrap/>
        <w:jc w:val="left"/>
      </w:pPr>
      <w:r>
        <w:br w:type="page"/>
      </w:r>
    </w:p>
    <w:p w14:paraId="1EDA81F9" w14:textId="09999B9F" w:rsidR="00530900" w:rsidRDefault="002E653C" w:rsidP="00530900">
      <w:pPr>
        <w:pStyle w:val="3"/>
      </w:pPr>
      <w:r>
        <w:rPr>
          <w:rFonts w:hint="eastAsia"/>
        </w:rPr>
        <w:lastRenderedPageBreak/>
        <w:t>스킬 로직</w:t>
      </w:r>
    </w:p>
    <w:p w14:paraId="1BFADAD2" w14:textId="3CDCB904" w:rsidR="00FA7094" w:rsidRDefault="00FA7094" w:rsidP="00FA7094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>속성 선택 창에서 보여지고 있는 속성의 로직을 볼 수 있다.</w:t>
      </w:r>
    </w:p>
    <w:p w14:paraId="7AB2AEE2" w14:textId="2ACF85C7" w:rsidR="00FC7942" w:rsidRDefault="00FC7942" w:rsidP="00FA7094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 xml:space="preserve">애니메이션이 들어간 </w:t>
      </w:r>
      <w:proofErr w:type="spellStart"/>
      <w:r>
        <w:rPr>
          <w:rFonts w:hint="eastAsia"/>
          <w:sz w:val="18"/>
        </w:rPr>
        <w:t>f</w:t>
      </w:r>
      <w:r>
        <w:rPr>
          <w:sz w:val="18"/>
        </w:rPr>
        <w:t>bx</w:t>
      </w:r>
      <w:proofErr w:type="spellEnd"/>
      <w:r>
        <w:rPr>
          <w:rFonts w:hint="eastAsia"/>
          <w:sz w:val="18"/>
        </w:rPr>
        <w:t>모델을 띄우며 스킬 발동에 필요한 로직</w:t>
      </w:r>
      <w:r w:rsidR="002D1D4C">
        <w:rPr>
          <w:rFonts w:hint="eastAsia"/>
          <w:sz w:val="18"/>
        </w:rPr>
        <w:t>이 그려지는 순서 확인</w:t>
      </w:r>
      <w:r w:rsidR="00384F41">
        <w:rPr>
          <w:rFonts w:hint="eastAsia"/>
          <w:sz w:val="18"/>
        </w:rPr>
        <w:t>이</w:t>
      </w:r>
      <w:r w:rsidR="002D1D4C">
        <w:rPr>
          <w:rFonts w:hint="eastAsia"/>
          <w:sz w:val="18"/>
        </w:rPr>
        <w:t xml:space="preserve"> 가능하다.</w:t>
      </w:r>
    </w:p>
    <w:p w14:paraId="6B040483" w14:textId="142E1558" w:rsidR="00384F41" w:rsidRDefault="00384F41" w:rsidP="00FA7094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 xml:space="preserve">각 속성마다 등록된 </w:t>
      </w:r>
      <w:r>
        <w:rPr>
          <w:sz w:val="18"/>
        </w:rPr>
        <w:t>5</w:t>
      </w:r>
      <w:r>
        <w:rPr>
          <w:rFonts w:hint="eastAsia"/>
          <w:sz w:val="18"/>
        </w:rPr>
        <w:t>개 스킬의 로직 중 하나가 보여 진다.</w:t>
      </w:r>
    </w:p>
    <w:p w14:paraId="01A97CCA" w14:textId="3F3DB812" w:rsidR="00FA7094" w:rsidRPr="00285FAF" w:rsidRDefault="00384F41" w:rsidP="00285FAF">
      <w:pPr>
        <w:pStyle w:val="a3"/>
        <w:numPr>
          <w:ilvl w:val="3"/>
          <w:numId w:val="1"/>
        </w:numPr>
        <w:ind w:leftChars="0"/>
        <w:rPr>
          <w:sz w:val="18"/>
        </w:rPr>
      </w:pPr>
      <w:proofErr w:type="spellStart"/>
      <w:r>
        <w:rPr>
          <w:rFonts w:hint="eastAsia"/>
          <w:sz w:val="18"/>
        </w:rPr>
        <w:t>T</w:t>
      </w:r>
      <w:r>
        <w:rPr>
          <w:sz w:val="18"/>
        </w:rPr>
        <w:t>humbstick</w:t>
      </w:r>
      <w:proofErr w:type="spellEnd"/>
      <w:r>
        <w:rPr>
          <w:rFonts w:hint="eastAsia"/>
          <w:sz w:val="18"/>
        </w:rPr>
        <w:t>으로 로직을 차례로 넘길 수 있다.</w:t>
      </w:r>
      <w:r>
        <w:rPr>
          <w:sz w:val="18"/>
        </w:rPr>
        <w:t xml:space="preserve"> (</w:t>
      </w:r>
      <w:r>
        <w:rPr>
          <w:rFonts w:hint="eastAsia"/>
          <w:sz w:val="18"/>
        </w:rPr>
        <w:t>루프 가능</w:t>
      </w:r>
      <w:r>
        <w:rPr>
          <w:sz w:val="18"/>
        </w:rPr>
        <w:t>)</w:t>
      </w:r>
    </w:p>
    <w:p w14:paraId="64F3DD0E" w14:textId="77777777" w:rsidR="00530900" w:rsidRPr="00FA7094" w:rsidRDefault="00530900" w:rsidP="00530900"/>
    <w:p w14:paraId="48BC09FC" w14:textId="34F92DB0" w:rsidR="00530900" w:rsidRPr="00530900" w:rsidRDefault="00530900" w:rsidP="00530900">
      <w:pPr>
        <w:pStyle w:val="3"/>
      </w:pPr>
      <w:r>
        <w:rPr>
          <w:rFonts w:hint="eastAsia"/>
        </w:rPr>
        <w:t>활성</w:t>
      </w:r>
      <w:r w:rsidR="00E45BAF">
        <w:rPr>
          <w:rFonts w:hint="eastAsia"/>
        </w:rPr>
        <w:t xml:space="preserve"> 상태</w:t>
      </w:r>
      <w:r>
        <w:rPr>
          <w:rFonts w:hint="eastAsia"/>
        </w:rPr>
        <w:t xml:space="preserve"> 이동 플로우</w:t>
      </w:r>
    </w:p>
    <w:p w14:paraId="367C95C0" w14:textId="47A6D431" w:rsidR="00530900" w:rsidRPr="00530900" w:rsidRDefault="006D1C77" w:rsidP="00530900">
      <w:r w:rsidRPr="006D1C77">
        <w:rPr>
          <w:noProof/>
        </w:rPr>
        <w:drawing>
          <wp:inline distT="0" distB="0" distL="0" distR="0" wp14:anchorId="66272587" wp14:editId="06D7A20F">
            <wp:extent cx="5925826" cy="3785944"/>
            <wp:effectExtent l="0" t="0" r="0" b="5080"/>
            <wp:docPr id="59" name="그림 58">
              <a:extLst xmlns:a="http://schemas.openxmlformats.org/drawingml/2006/main">
                <a:ext uri="{FF2B5EF4-FFF2-40B4-BE49-F238E27FC236}">
                  <a16:creationId xmlns:a16="http://schemas.microsoft.com/office/drawing/2014/main" id="{827F6D19-2AF2-4198-936B-38BF016A5F8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8">
                      <a:extLst>
                        <a:ext uri="{FF2B5EF4-FFF2-40B4-BE49-F238E27FC236}">
                          <a16:creationId xmlns:a16="http://schemas.microsoft.com/office/drawing/2014/main" id="{827F6D19-2AF2-4198-936B-38BF016A5F8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25826" cy="378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C402" w14:textId="389BA60A" w:rsidR="008E6848" w:rsidRDefault="008E6848">
      <w:pPr>
        <w:widowControl/>
        <w:wordWrap/>
        <w:jc w:val="left"/>
      </w:pPr>
      <w:r>
        <w:br w:type="page"/>
      </w:r>
    </w:p>
    <w:p w14:paraId="463DA84C" w14:textId="77777777" w:rsidR="00A6279C" w:rsidRPr="00854E72" w:rsidRDefault="00A6279C" w:rsidP="00854E72"/>
    <w:p w14:paraId="7D13D2B3" w14:textId="57EBB4C9" w:rsidR="00854E72" w:rsidRDefault="00854E72" w:rsidP="00854E72">
      <w:pPr>
        <w:pStyle w:val="2"/>
        <w:ind w:left="720" w:right="240"/>
        <w:rPr>
          <w:b/>
          <w:i/>
        </w:rPr>
      </w:pPr>
      <w:bookmarkStart w:id="46" w:name="_Toc521671171"/>
      <w:r>
        <w:rPr>
          <w:rFonts w:hint="eastAsia"/>
          <w:b/>
          <w:i/>
        </w:rPr>
        <w:t>설정</w:t>
      </w:r>
      <w:bookmarkEnd w:id="46"/>
      <w:r w:rsidR="00673522">
        <w:rPr>
          <w:rFonts w:hint="eastAsia"/>
          <w:b/>
          <w:i/>
        </w:rPr>
        <w:t xml:space="preserve"> </w:t>
      </w:r>
    </w:p>
    <w:p w14:paraId="08835D76" w14:textId="77777777" w:rsidR="00854E72" w:rsidRPr="00854E72" w:rsidRDefault="00854E72" w:rsidP="00854E72"/>
    <w:p w14:paraId="593FFA36" w14:textId="0880854F" w:rsidR="00E4797F" w:rsidRDefault="00E4797F" w:rsidP="00E254F4">
      <w:pPr>
        <w:pStyle w:val="4"/>
        <w:ind w:left="1440" w:hanging="480"/>
      </w:pPr>
      <w:r>
        <w:rPr>
          <w:rFonts w:hint="eastAsia"/>
        </w:rPr>
        <w:t xml:space="preserve">사운드 설정 </w:t>
      </w:r>
    </w:p>
    <w:p w14:paraId="066EC94E" w14:textId="77777777" w:rsidR="00E4797F" w:rsidRDefault="00E4797F" w:rsidP="00E4797F">
      <w:pPr>
        <w:pStyle w:val="3"/>
        <w:numPr>
          <w:ilvl w:val="0"/>
          <w:numId w:val="0"/>
        </w:numPr>
        <w:spacing w:line="276" w:lineRule="auto"/>
        <w:ind w:left="2119" w:hanging="480"/>
        <w:rPr>
          <w:sz w:val="18"/>
        </w:rPr>
      </w:pPr>
      <w:r>
        <w:rPr>
          <w:rFonts w:hint="eastAsia"/>
          <w:sz w:val="18"/>
        </w:rPr>
        <w:t xml:space="preserve"> 사운드의 경우 바형식을 구성되고 우측에 볼륨 크기가 숫자로 표기된다.</w:t>
      </w:r>
    </w:p>
    <w:p w14:paraId="632D6716" w14:textId="77777777" w:rsidR="00E4797F" w:rsidRPr="00E254F4" w:rsidRDefault="00E4797F" w:rsidP="00E254F4">
      <w:pPr>
        <w:pStyle w:val="4"/>
        <w:ind w:left="1440" w:hanging="480"/>
      </w:pPr>
    </w:p>
    <w:p w14:paraId="5FD8A835" w14:textId="77777777" w:rsidR="00E4797F" w:rsidRPr="00E254F4" w:rsidRDefault="00E4797F" w:rsidP="00E254F4">
      <w:pPr>
        <w:pStyle w:val="4"/>
        <w:ind w:left="1440" w:hanging="480"/>
      </w:pPr>
      <w:r w:rsidRPr="00E254F4">
        <w:rPr>
          <w:rFonts w:hint="eastAsia"/>
        </w:rPr>
        <w:t>해상도 설정</w:t>
      </w:r>
    </w:p>
    <w:p w14:paraId="15B9E4B4" w14:textId="0C2D3F78" w:rsidR="00E4797F" w:rsidRDefault="00E4797F" w:rsidP="00E4797F">
      <w:pPr>
        <w:pStyle w:val="3"/>
        <w:numPr>
          <w:ilvl w:val="0"/>
          <w:numId w:val="0"/>
        </w:numPr>
        <w:spacing w:line="276" w:lineRule="auto"/>
        <w:ind w:left="2119" w:hanging="480"/>
        <w:rPr>
          <w:sz w:val="18"/>
        </w:rPr>
      </w:pPr>
      <w:r>
        <w:rPr>
          <w:rFonts w:hint="eastAsia"/>
          <w:sz w:val="18"/>
        </w:rPr>
        <w:t>버튼형태로 구성되어 있으며, 하, 중, 상, 최상의 형태로 구성된다.</w:t>
      </w:r>
    </w:p>
    <w:p w14:paraId="17879300" w14:textId="77777777" w:rsidR="00E4797F" w:rsidRPr="004834F5" w:rsidRDefault="00E4797F" w:rsidP="00E4797F">
      <w:pPr>
        <w:pStyle w:val="3"/>
        <w:numPr>
          <w:ilvl w:val="0"/>
          <w:numId w:val="0"/>
        </w:numPr>
        <w:spacing w:line="276" w:lineRule="auto"/>
        <w:ind w:left="2599"/>
        <w:rPr>
          <w:sz w:val="20"/>
          <w:szCs w:val="20"/>
        </w:rPr>
      </w:pPr>
      <w:r>
        <w:rPr>
          <w:rFonts w:hint="eastAsia"/>
          <w:sz w:val="18"/>
        </w:rPr>
        <w:t xml:space="preserve"> </w:t>
      </w:r>
    </w:p>
    <w:p w14:paraId="471F3706" w14:textId="3F9D611B" w:rsidR="00E4797F" w:rsidRPr="00C22267" w:rsidRDefault="00E4797F" w:rsidP="00E254F4">
      <w:pPr>
        <w:pStyle w:val="4"/>
        <w:ind w:left="1440" w:hanging="480"/>
        <w:rPr>
          <w:sz w:val="20"/>
          <w:szCs w:val="20"/>
        </w:rPr>
      </w:pPr>
      <w:r>
        <w:rPr>
          <w:rFonts w:hint="eastAsia"/>
        </w:rPr>
        <w:t>인터페이스 설정</w:t>
      </w:r>
    </w:p>
    <w:p w14:paraId="138EBAB9" w14:textId="77777777" w:rsidR="00E4797F" w:rsidRDefault="00E4797F" w:rsidP="00E4797F">
      <w:pPr>
        <w:pStyle w:val="3"/>
        <w:numPr>
          <w:ilvl w:val="0"/>
          <w:numId w:val="0"/>
        </w:numPr>
        <w:spacing w:line="276" w:lineRule="auto"/>
        <w:ind w:left="2119" w:hanging="480"/>
        <w:rPr>
          <w:sz w:val="18"/>
        </w:rPr>
      </w:pPr>
      <w:r>
        <w:rPr>
          <w:rFonts w:hint="eastAsia"/>
          <w:sz w:val="18"/>
        </w:rPr>
        <w:t xml:space="preserve">인터페이스 옵션은 주 컨트롤러를 선택하는 버튼(2개)과 컨트롤러 버튼의 조작을 설정하는 </w:t>
      </w:r>
      <w:r>
        <w:rPr>
          <w:sz w:val="18"/>
        </w:rPr>
        <w:t xml:space="preserve">on/off </w:t>
      </w:r>
      <w:r>
        <w:rPr>
          <w:rFonts w:hint="eastAsia"/>
          <w:sz w:val="18"/>
        </w:rPr>
        <w:t>설정으로 나뉜다.</w:t>
      </w:r>
    </w:p>
    <w:p w14:paraId="659E0101" w14:textId="1A225617" w:rsidR="00E4797F" w:rsidRDefault="00E4797F" w:rsidP="00E4797F">
      <w:pPr>
        <w:ind w:left="1596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옵션의 </w:t>
      </w:r>
      <w:proofErr w:type="gramStart"/>
      <w:r>
        <w:rPr>
          <w:sz w:val="18"/>
          <w:szCs w:val="18"/>
        </w:rPr>
        <w:t>A,X</w:t>
      </w:r>
      <w:proofErr w:type="gramEnd"/>
      <w:r>
        <w:rPr>
          <w:sz w:val="18"/>
          <w:szCs w:val="18"/>
        </w:rPr>
        <w:t xml:space="preserve"> B,Y  </w:t>
      </w:r>
      <w:r>
        <w:rPr>
          <w:rFonts w:hint="eastAsia"/>
          <w:sz w:val="18"/>
          <w:szCs w:val="18"/>
        </w:rPr>
        <w:t xml:space="preserve">트리거의 </w:t>
      </w:r>
      <w:r>
        <w:rPr>
          <w:sz w:val="18"/>
          <w:szCs w:val="18"/>
        </w:rPr>
        <w:t>RIGHT,LEFT</w:t>
      </w:r>
      <w:r>
        <w:rPr>
          <w:rFonts w:hint="eastAsia"/>
          <w:sz w:val="18"/>
          <w:szCs w:val="18"/>
        </w:rPr>
        <w:t>는 서로 대립으로 둘 중 한 포지션이 바뀔 시 반대로 바뀌도록 구현한다.</w:t>
      </w:r>
    </w:p>
    <w:p w14:paraId="324D8241" w14:textId="7E810BF4" w:rsidR="00E254F4" w:rsidRDefault="00E254F4" w:rsidP="00E4797F">
      <w:pPr>
        <w:ind w:left="1596"/>
        <w:rPr>
          <w:sz w:val="18"/>
          <w:szCs w:val="18"/>
        </w:rPr>
      </w:pPr>
    </w:p>
    <w:p w14:paraId="37B47A7D" w14:textId="77777777" w:rsidR="00E254F4" w:rsidRPr="00C26966" w:rsidRDefault="00E254F4" w:rsidP="00E4797F">
      <w:pPr>
        <w:ind w:left="1596"/>
        <w:rPr>
          <w:sz w:val="18"/>
          <w:szCs w:val="18"/>
        </w:rPr>
      </w:pPr>
    </w:p>
    <w:p w14:paraId="0AA3B903" w14:textId="77777777" w:rsidR="00E4797F" w:rsidRDefault="00E4797F" w:rsidP="00E4797F">
      <w:pPr>
        <w:widowControl/>
        <w:wordWrap/>
        <w:jc w:val="left"/>
        <w:rPr>
          <w:rFonts w:asciiTheme="majorHAnsi" w:eastAsiaTheme="majorEastAsia" w:hAnsiTheme="majorHAnsi" w:cstheme="majorBidi"/>
          <w:b/>
          <w:i/>
        </w:rPr>
      </w:pPr>
    </w:p>
    <w:p w14:paraId="56210181" w14:textId="4F31AAD8" w:rsidR="00D83B74" w:rsidRPr="00E4797F" w:rsidRDefault="00E4797F" w:rsidP="00A33641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  <w:r>
        <w:rPr>
          <w:rFonts w:asciiTheme="majorHAnsi" w:eastAsiaTheme="majorEastAsia" w:hAnsiTheme="majorHAnsi" w:cstheme="majorBidi"/>
          <w:sz w:val="18"/>
        </w:rPr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D83B74" w14:paraId="0D590939" w14:textId="77777777" w:rsidTr="00EF4555">
        <w:tc>
          <w:tcPr>
            <w:tcW w:w="10450" w:type="dxa"/>
          </w:tcPr>
          <w:p w14:paraId="1A74C93E" w14:textId="6B7F759B" w:rsidR="00D83B74" w:rsidRPr="00922873" w:rsidRDefault="00D83B74" w:rsidP="00EF4555">
            <w:pPr>
              <w:pStyle w:val="1"/>
              <w:ind w:leftChars="83" w:left="681" w:hanging="482"/>
              <w:rPr>
                <w:b/>
              </w:rPr>
            </w:pPr>
            <w:bookmarkStart w:id="47" w:name="_Toc521671172"/>
            <w:r>
              <w:rPr>
                <w:rFonts w:hint="eastAsia"/>
                <w:b/>
              </w:rPr>
              <w:lastRenderedPageBreak/>
              <w:t>전투 시스템</w:t>
            </w:r>
            <w:bookmarkEnd w:id="47"/>
          </w:p>
        </w:tc>
      </w:tr>
    </w:tbl>
    <w:p w14:paraId="0E5045AE" w14:textId="0564F091" w:rsidR="009B480B" w:rsidRPr="009F364A" w:rsidRDefault="009B480B" w:rsidP="005F6C79">
      <w:pPr>
        <w:rPr>
          <w:sz w:val="22"/>
        </w:rPr>
      </w:pPr>
    </w:p>
    <w:p w14:paraId="3DA77B0F" w14:textId="7420EC02" w:rsidR="009E41B4" w:rsidRPr="002F3B2F" w:rsidRDefault="009E41B4" w:rsidP="002F3B2F">
      <w:pPr>
        <w:pStyle w:val="2"/>
        <w:rPr>
          <w:b/>
          <w:i/>
        </w:rPr>
      </w:pPr>
      <w:bookmarkStart w:id="48" w:name="_Toc521671173"/>
      <w:r w:rsidRPr="002F3B2F">
        <w:rPr>
          <w:rFonts w:hint="eastAsia"/>
          <w:b/>
          <w:i/>
        </w:rPr>
        <w:t>전투 U</w:t>
      </w:r>
      <w:r w:rsidRPr="002F3B2F">
        <w:rPr>
          <w:b/>
          <w:i/>
        </w:rPr>
        <w:t>I</w:t>
      </w:r>
      <w:bookmarkEnd w:id="48"/>
    </w:p>
    <w:p w14:paraId="546F9032" w14:textId="73E05517" w:rsidR="009E3D45" w:rsidRDefault="009E3D45" w:rsidP="009E3D45">
      <w:pPr>
        <w:pStyle w:val="3"/>
        <w:ind w:left="1200"/>
      </w:pPr>
      <w:r>
        <w:rPr>
          <w:rFonts w:hint="eastAsia"/>
        </w:rPr>
        <w:t>플레이어</w:t>
      </w:r>
    </w:p>
    <w:p w14:paraId="002D3A16" w14:textId="035983D0" w:rsidR="00D43424" w:rsidRPr="00D43424" w:rsidRDefault="00D43424" w:rsidP="00D43424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43424">
        <w:rPr>
          <w:rFonts w:hint="eastAsia"/>
          <w:sz w:val="22"/>
        </w:rPr>
        <w:t xml:space="preserve">플레이어의 </w:t>
      </w:r>
      <w:r w:rsidRPr="00D43424">
        <w:rPr>
          <w:sz w:val="22"/>
        </w:rPr>
        <w:t>HP</w:t>
      </w:r>
      <w:r w:rsidRPr="00D43424">
        <w:rPr>
          <w:rFonts w:hint="eastAsia"/>
          <w:sz w:val="22"/>
        </w:rPr>
        <w:t xml:space="preserve">와 </w:t>
      </w:r>
      <w:r w:rsidRPr="00D43424">
        <w:rPr>
          <w:sz w:val="22"/>
        </w:rPr>
        <w:t>MP</w:t>
      </w:r>
      <w:r w:rsidRPr="00D43424">
        <w:rPr>
          <w:rFonts w:hint="eastAsia"/>
          <w:sz w:val="22"/>
        </w:rPr>
        <w:t xml:space="preserve">는 </w:t>
      </w:r>
      <w:r w:rsidRPr="00D43424">
        <w:rPr>
          <w:sz w:val="22"/>
        </w:rPr>
        <w:t>VR</w:t>
      </w:r>
      <w:r w:rsidRPr="00D43424">
        <w:rPr>
          <w:rFonts w:hint="eastAsia"/>
          <w:sz w:val="22"/>
        </w:rPr>
        <w:t>내에</w:t>
      </w:r>
      <w:r w:rsidRPr="00D43424">
        <w:rPr>
          <w:sz w:val="22"/>
        </w:rPr>
        <w:t xml:space="preserve"> </w:t>
      </w:r>
      <w:r w:rsidRPr="00D43424">
        <w:rPr>
          <w:rFonts w:hint="eastAsia"/>
          <w:sz w:val="22"/>
        </w:rPr>
        <w:t>표시되는 손의 보석으로 표현한다.</w:t>
      </w:r>
    </w:p>
    <w:p w14:paraId="54AF4222" w14:textId="3C5A3C48" w:rsidR="00DF2E9C" w:rsidRDefault="00DF2E9C" w:rsidP="00DF2E9C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F2E9C">
        <w:rPr>
          <w:rFonts w:hint="eastAsia"/>
          <w:sz w:val="22"/>
        </w:rPr>
        <w:t xml:space="preserve">수치가 줄어들 때는 위쪽부터 </w:t>
      </w:r>
      <w:proofErr w:type="spellStart"/>
      <w:r w:rsidRPr="00DF2E9C">
        <w:rPr>
          <w:rFonts w:hint="eastAsia"/>
          <w:sz w:val="22"/>
        </w:rPr>
        <w:t>그라데이션</w:t>
      </w:r>
      <w:proofErr w:type="spellEnd"/>
      <w:r w:rsidRPr="00DF2E9C">
        <w:rPr>
          <w:rFonts w:hint="eastAsia"/>
          <w:sz w:val="22"/>
        </w:rPr>
        <w:t xml:space="preserve"> 색상으로 흰색으로 변하며 전체가 흰색이 되면 수치가 </w:t>
      </w:r>
      <w:r w:rsidRPr="00DF2E9C">
        <w:rPr>
          <w:sz w:val="22"/>
        </w:rPr>
        <w:t>0</w:t>
      </w:r>
      <w:r w:rsidRPr="00DF2E9C">
        <w:rPr>
          <w:rFonts w:hint="eastAsia"/>
          <w:sz w:val="22"/>
        </w:rPr>
        <w:t>이 되었음을 의미한다.</w:t>
      </w:r>
    </w:p>
    <w:p w14:paraId="6CC76DAC" w14:textId="77777777" w:rsidR="00DF2E9C" w:rsidRPr="00DF2E9C" w:rsidRDefault="00DF2E9C" w:rsidP="00DF2E9C">
      <w:pPr>
        <w:rPr>
          <w:sz w:val="22"/>
        </w:rPr>
      </w:pPr>
    </w:p>
    <w:p w14:paraId="6D27DFE0" w14:textId="7EEEF893" w:rsidR="00D43424" w:rsidRPr="006571AD" w:rsidRDefault="00D43424" w:rsidP="006571AD">
      <w:pPr>
        <w:pStyle w:val="4"/>
        <w:ind w:left="1440" w:hanging="480"/>
      </w:pPr>
      <w:proofErr w:type="gramStart"/>
      <w:r w:rsidRPr="006571AD">
        <w:rPr>
          <w:rFonts w:hint="eastAsia"/>
        </w:rPr>
        <w:t xml:space="preserve">체력 </w:t>
      </w:r>
      <w:r w:rsidRPr="006571AD">
        <w:t>:</w:t>
      </w:r>
      <w:proofErr w:type="gramEnd"/>
      <w:r w:rsidRPr="006571AD">
        <w:t xml:space="preserve"> </w:t>
      </w:r>
      <w:r w:rsidRPr="006571AD">
        <w:rPr>
          <w:rFonts w:hint="eastAsia"/>
        </w:rPr>
        <w:t>왼손</w:t>
      </w:r>
    </w:p>
    <w:p w14:paraId="3B64C4BE" w14:textId="2FAFC8B3" w:rsidR="00D808BC" w:rsidRDefault="00DF2E9C" w:rsidP="00DF2E9C">
      <w:pPr>
        <w:jc w:val="center"/>
        <w:rPr>
          <w:noProof/>
        </w:rPr>
      </w:pPr>
      <w:r w:rsidRPr="00D43424">
        <w:rPr>
          <w:noProof/>
        </w:rPr>
        <w:drawing>
          <wp:inline distT="0" distB="0" distL="0" distR="0" wp14:anchorId="2F0275E7" wp14:editId="7CAE4A1F">
            <wp:extent cx="3410554" cy="1703546"/>
            <wp:effectExtent l="0" t="0" r="0" b="0"/>
            <wp:docPr id="46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F70FA624-A2B7-40BB-8AC8-0F5053E9F42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F70FA624-A2B7-40BB-8AC8-0F5053E9F42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32050" cy="171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424" w:rsidRPr="00D43424">
        <w:rPr>
          <w:noProof/>
        </w:rPr>
        <w:drawing>
          <wp:inline distT="0" distB="0" distL="0" distR="0" wp14:anchorId="484251FA" wp14:editId="2F0D4187">
            <wp:extent cx="1755648" cy="2633472"/>
            <wp:effectExtent l="0" t="0" r="0" b="0"/>
            <wp:docPr id="21" name="그림 20">
              <a:extLst xmlns:a="http://schemas.openxmlformats.org/drawingml/2006/main">
                <a:ext uri="{FF2B5EF4-FFF2-40B4-BE49-F238E27FC236}">
                  <a16:creationId xmlns:a16="http://schemas.microsoft.com/office/drawing/2014/main" id="{D4ACCA99-E72C-44FF-9A86-52040AE483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0">
                      <a:extLst>
                        <a:ext uri="{FF2B5EF4-FFF2-40B4-BE49-F238E27FC236}">
                          <a16:creationId xmlns:a16="http://schemas.microsoft.com/office/drawing/2014/main" id="{D4ACCA99-E72C-44FF-9A86-52040AE483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0289" cy="264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34702" w14:textId="77777777" w:rsidR="00DF2E9C" w:rsidRDefault="00DF2E9C" w:rsidP="00DF2E9C">
      <w:pPr>
        <w:jc w:val="center"/>
        <w:rPr>
          <w:noProof/>
        </w:rPr>
      </w:pPr>
    </w:p>
    <w:p w14:paraId="63E052D6" w14:textId="4B859BE5" w:rsidR="00D43424" w:rsidRPr="000F6ACA" w:rsidRDefault="00DF2E9C" w:rsidP="00DF2E9C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0F6ACA">
        <w:rPr>
          <w:rFonts w:hint="eastAsia"/>
          <w:sz w:val="22"/>
        </w:rPr>
        <w:t>붉은색</w:t>
      </w:r>
    </w:p>
    <w:p w14:paraId="5C7FE182" w14:textId="654E325B" w:rsidR="00D43424" w:rsidRDefault="00D43424" w:rsidP="00D43424">
      <w:pPr>
        <w:pStyle w:val="4"/>
        <w:ind w:left="1440" w:hanging="480"/>
      </w:pPr>
      <w:proofErr w:type="gramStart"/>
      <w:r>
        <w:rPr>
          <w:rFonts w:hint="eastAsia"/>
        </w:rPr>
        <w:t xml:space="preserve">마나 </w:t>
      </w:r>
      <w:r>
        <w:t>:</w:t>
      </w:r>
      <w:proofErr w:type="gramEnd"/>
      <w:r>
        <w:t xml:space="preserve"> </w:t>
      </w:r>
      <w:r>
        <w:rPr>
          <w:rFonts w:hint="eastAsia"/>
        </w:rPr>
        <w:t>오른손</w:t>
      </w:r>
    </w:p>
    <w:p w14:paraId="31EB25A4" w14:textId="30FDB3FC" w:rsidR="00DF2E9C" w:rsidRDefault="00D43424" w:rsidP="00452329">
      <w:pPr>
        <w:jc w:val="center"/>
        <w:rPr>
          <w:noProof/>
        </w:rPr>
      </w:pPr>
      <w:r w:rsidRPr="00D43424">
        <w:rPr>
          <w:noProof/>
        </w:rPr>
        <w:drawing>
          <wp:inline distT="0" distB="0" distL="0" distR="0" wp14:anchorId="1DE8A6EC" wp14:editId="607A91C2">
            <wp:extent cx="1801368" cy="2702052"/>
            <wp:effectExtent l="0" t="0" r="8890" b="3175"/>
            <wp:docPr id="5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B73C6207-3223-4905-BF9B-3896862D9F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B73C6207-3223-4905-BF9B-3896862D9F3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276" cy="270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424">
        <w:rPr>
          <w:noProof/>
        </w:rPr>
        <w:drawing>
          <wp:inline distT="0" distB="0" distL="0" distR="0" wp14:anchorId="048F2436" wp14:editId="4C44285E">
            <wp:extent cx="3793531" cy="1894840"/>
            <wp:effectExtent l="0" t="0" r="0" b="0"/>
            <wp:docPr id="48" name="그림 9">
              <a:extLst xmlns:a="http://schemas.openxmlformats.org/drawingml/2006/main">
                <a:ext uri="{FF2B5EF4-FFF2-40B4-BE49-F238E27FC236}">
                  <a16:creationId xmlns:a16="http://schemas.microsoft.com/office/drawing/2014/main" id="{43F2F529-7F6F-419D-85FA-11E873D869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id="{43F2F529-7F6F-419D-85FA-11E873D869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29668" cy="191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E3E5" w14:textId="34AE21CE" w:rsidR="00D43424" w:rsidRDefault="00D43424" w:rsidP="00D43424">
      <w:pPr>
        <w:jc w:val="center"/>
      </w:pPr>
      <w:r w:rsidRPr="00D43424">
        <w:rPr>
          <w:noProof/>
        </w:rPr>
        <w:lastRenderedPageBreak/>
        <w:drawing>
          <wp:inline distT="0" distB="0" distL="0" distR="0" wp14:anchorId="791B0B34" wp14:editId="1D89BA96">
            <wp:extent cx="5521724" cy="1654499"/>
            <wp:effectExtent l="0" t="0" r="3175" b="3175"/>
            <wp:docPr id="25" name="그림 24">
              <a:extLst xmlns:a="http://schemas.openxmlformats.org/drawingml/2006/main">
                <a:ext uri="{FF2B5EF4-FFF2-40B4-BE49-F238E27FC236}">
                  <a16:creationId xmlns:a16="http://schemas.microsoft.com/office/drawing/2014/main" id="{B945737D-3FE6-4949-824F-E978A1B47D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4">
                      <a:extLst>
                        <a:ext uri="{FF2B5EF4-FFF2-40B4-BE49-F238E27FC236}">
                          <a16:creationId xmlns:a16="http://schemas.microsoft.com/office/drawing/2014/main" id="{B945737D-3FE6-4949-824F-E978A1B47D2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21724" cy="165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39C0D" w14:textId="77777777" w:rsidR="00FB5346" w:rsidRDefault="00FB5346" w:rsidP="00D43424">
      <w:pPr>
        <w:jc w:val="center"/>
      </w:pPr>
    </w:p>
    <w:p w14:paraId="339E5DE5" w14:textId="5BB55222" w:rsidR="00DF2E9C" w:rsidRPr="00387DF7" w:rsidRDefault="00DF2E9C" w:rsidP="00DF2E9C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387DF7">
        <w:rPr>
          <w:rFonts w:hint="eastAsia"/>
          <w:sz w:val="22"/>
        </w:rPr>
        <w:t>현재</w:t>
      </w:r>
      <w:r w:rsidRPr="00387DF7">
        <w:rPr>
          <w:sz w:val="22"/>
        </w:rPr>
        <w:t xml:space="preserve"> </w:t>
      </w:r>
      <w:r w:rsidR="00FB5346" w:rsidRPr="00387DF7">
        <w:rPr>
          <w:rFonts w:hint="eastAsia"/>
          <w:sz w:val="22"/>
        </w:rPr>
        <w:t>활성중인</w:t>
      </w:r>
      <w:r w:rsidR="00FB5346" w:rsidRPr="00387DF7">
        <w:rPr>
          <w:sz w:val="22"/>
        </w:rPr>
        <w:t xml:space="preserve"> 속성에 따라 UI</w:t>
      </w:r>
      <w:r w:rsidR="00FB5346" w:rsidRPr="00387DF7">
        <w:rPr>
          <w:rFonts w:hint="eastAsia"/>
          <w:sz w:val="22"/>
        </w:rPr>
        <w:t>의</w:t>
      </w:r>
      <w:r w:rsidR="00FB5346" w:rsidRPr="00387DF7">
        <w:rPr>
          <w:sz w:val="22"/>
        </w:rPr>
        <w:t xml:space="preserve"> </w:t>
      </w:r>
      <w:r w:rsidR="00FB5346" w:rsidRPr="00387DF7">
        <w:rPr>
          <w:rFonts w:hint="eastAsia"/>
          <w:sz w:val="22"/>
        </w:rPr>
        <w:t>색이</w:t>
      </w:r>
      <w:r w:rsidR="00FB5346" w:rsidRPr="00387DF7">
        <w:rPr>
          <w:sz w:val="22"/>
        </w:rPr>
        <w:t xml:space="preserve"> </w:t>
      </w:r>
      <w:r w:rsidR="00FB5346" w:rsidRPr="00387DF7">
        <w:rPr>
          <w:rFonts w:hint="eastAsia"/>
          <w:sz w:val="22"/>
        </w:rPr>
        <w:t>바뀐다</w:t>
      </w:r>
      <w:r w:rsidR="00FB5346" w:rsidRPr="00387DF7">
        <w:rPr>
          <w:sz w:val="22"/>
        </w:rPr>
        <w:t>.</w:t>
      </w:r>
    </w:p>
    <w:p w14:paraId="561CC4CE" w14:textId="4D62FE93" w:rsidR="00452329" w:rsidRDefault="00452329" w:rsidP="00452329"/>
    <w:p w14:paraId="69CD2597" w14:textId="56EA4D7D" w:rsidR="00452329" w:rsidRDefault="00452329" w:rsidP="00452329">
      <w:pPr>
        <w:pStyle w:val="4"/>
        <w:ind w:left="1440" w:hanging="480"/>
      </w:pPr>
      <w:r>
        <w:rPr>
          <w:rFonts w:hint="eastAsia"/>
        </w:rPr>
        <w:t>속성</w:t>
      </w:r>
    </w:p>
    <w:p w14:paraId="7BF4C9B3" w14:textId="671D0D1E" w:rsidR="00452329" w:rsidRDefault="00452329" w:rsidP="00452329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452329">
        <w:rPr>
          <w:rFonts w:hint="eastAsia"/>
          <w:sz w:val="22"/>
        </w:rPr>
        <w:t xml:space="preserve">마나 게이지의 색으로 알 수 있으며 버튼을 누르면 속성이 등록된 순서대로 바로 색이 바뀌는 식으로 별도의 </w:t>
      </w:r>
      <w:r w:rsidRPr="00452329">
        <w:rPr>
          <w:sz w:val="22"/>
        </w:rPr>
        <w:t>UI</w:t>
      </w:r>
      <w:r w:rsidRPr="00452329">
        <w:rPr>
          <w:rFonts w:hint="eastAsia"/>
          <w:sz w:val="22"/>
        </w:rPr>
        <w:t>가 없다.</w:t>
      </w:r>
    </w:p>
    <w:p w14:paraId="09155D21" w14:textId="047F83A8" w:rsidR="00452329" w:rsidRPr="00645839" w:rsidRDefault="00645839" w:rsidP="00645839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645839">
        <w:rPr>
          <w:rFonts w:hint="eastAsia"/>
          <w:color w:val="5B9BD5" w:themeColor="accent1"/>
          <w:sz w:val="22"/>
        </w:rPr>
        <w:t xml:space="preserve">바뀌는 순간 </w:t>
      </w:r>
      <w:proofErr w:type="spellStart"/>
      <w:r w:rsidRPr="00645839">
        <w:rPr>
          <w:rFonts w:hint="eastAsia"/>
          <w:color w:val="5B9BD5" w:themeColor="accent1"/>
          <w:sz w:val="22"/>
        </w:rPr>
        <w:t>파티클로</w:t>
      </w:r>
      <w:proofErr w:type="spellEnd"/>
      <w:r w:rsidRPr="00645839">
        <w:rPr>
          <w:rFonts w:hint="eastAsia"/>
          <w:color w:val="5B9BD5" w:themeColor="accent1"/>
          <w:sz w:val="22"/>
        </w:rPr>
        <w:t xml:space="preserve"> 빛을 짧게 터뜨린다.</w:t>
      </w:r>
    </w:p>
    <w:p w14:paraId="03099F7A" w14:textId="3AC3F892" w:rsidR="00452329" w:rsidRDefault="00452329" w:rsidP="00452329">
      <w:pPr>
        <w:jc w:val="center"/>
        <w:rPr>
          <w:sz w:val="22"/>
        </w:rPr>
      </w:pPr>
      <w:r w:rsidRPr="00452329">
        <w:rPr>
          <w:noProof/>
          <w:sz w:val="22"/>
        </w:rPr>
        <w:drawing>
          <wp:inline distT="0" distB="0" distL="0" distR="0" wp14:anchorId="24097937" wp14:editId="3A480075">
            <wp:extent cx="2887980" cy="1826332"/>
            <wp:effectExtent l="0" t="0" r="7620" b="2540"/>
            <wp:docPr id="51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A6FB5245-0221-44D8-B3F2-0E80CD54FB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A6FB5245-0221-44D8-B3F2-0E80CD54FBE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91850" cy="182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CD90" w14:textId="62FA3A15" w:rsidR="002F3B2F" w:rsidRDefault="002F3B2F" w:rsidP="00452329">
      <w:pPr>
        <w:jc w:val="center"/>
        <w:rPr>
          <w:sz w:val="22"/>
        </w:rPr>
      </w:pPr>
    </w:p>
    <w:p w14:paraId="27FBD5F6" w14:textId="034C0481" w:rsidR="002F3B2F" w:rsidRDefault="002F3B2F">
      <w:pPr>
        <w:widowControl/>
        <w:wordWrap/>
        <w:jc w:val="left"/>
        <w:rPr>
          <w:sz w:val="22"/>
        </w:rPr>
      </w:pPr>
      <w:r>
        <w:rPr>
          <w:sz w:val="22"/>
        </w:rPr>
        <w:br w:type="page"/>
      </w:r>
    </w:p>
    <w:p w14:paraId="3F11772F" w14:textId="591AFA6F" w:rsidR="000D3AF8" w:rsidRDefault="00452329" w:rsidP="00452329">
      <w:pPr>
        <w:pStyle w:val="4"/>
        <w:ind w:left="1440" w:hanging="480"/>
      </w:pPr>
      <w:proofErr w:type="spellStart"/>
      <w:r>
        <w:rPr>
          <w:rFonts w:hint="eastAsia"/>
        </w:rPr>
        <w:lastRenderedPageBreak/>
        <w:t>마법진</w:t>
      </w:r>
      <w:proofErr w:type="spellEnd"/>
    </w:p>
    <w:p w14:paraId="7B0647F1" w14:textId="24A9D3C1" w:rsidR="00452329" w:rsidRPr="00387DF7" w:rsidRDefault="00452329" w:rsidP="00452329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387DF7">
        <w:rPr>
          <w:rFonts w:hint="eastAsia"/>
          <w:sz w:val="22"/>
        </w:rPr>
        <w:t>스킬을</w:t>
      </w:r>
      <w:r w:rsidRPr="00387DF7">
        <w:rPr>
          <w:sz w:val="22"/>
        </w:rPr>
        <w:t xml:space="preserve"> </w:t>
      </w:r>
      <w:r w:rsidRPr="00387DF7">
        <w:rPr>
          <w:rFonts w:hint="eastAsia"/>
          <w:sz w:val="22"/>
        </w:rPr>
        <w:t>바꾸기</w:t>
      </w:r>
      <w:r w:rsidRPr="00387DF7">
        <w:rPr>
          <w:sz w:val="22"/>
        </w:rPr>
        <w:t xml:space="preserve"> </w:t>
      </w:r>
      <w:r w:rsidRPr="00387DF7">
        <w:rPr>
          <w:rFonts w:hint="eastAsia"/>
          <w:sz w:val="22"/>
        </w:rPr>
        <w:t>위해</w:t>
      </w:r>
      <w:ins w:id="49" w:author="김민정" w:date="2017-12-07T03:57:00Z">
        <w:r w:rsidR="000F35C0" w:rsidRPr="00387DF7">
          <w:rPr>
            <w:sz w:val="22"/>
          </w:rPr>
          <w:t xml:space="preserve"> </w:t>
        </w:r>
        <w:r w:rsidR="00C76F2A" w:rsidRPr="00387DF7">
          <w:rPr>
            <w:rFonts w:hint="eastAsia"/>
            <w:sz w:val="22"/>
          </w:rPr>
          <w:t>로직을</w:t>
        </w:r>
        <w:r w:rsidR="00C76F2A" w:rsidRPr="00387DF7">
          <w:rPr>
            <w:sz w:val="22"/>
          </w:rPr>
          <w:t xml:space="preserve"> </w:t>
        </w:r>
        <w:r w:rsidR="00C76F2A" w:rsidRPr="00387DF7">
          <w:rPr>
            <w:rFonts w:hint="eastAsia"/>
            <w:sz w:val="22"/>
          </w:rPr>
          <w:t>그릴</w:t>
        </w:r>
        <w:r w:rsidR="00C76F2A" w:rsidRPr="00387DF7">
          <w:rPr>
            <w:sz w:val="22"/>
          </w:rPr>
          <w:t xml:space="preserve"> </w:t>
        </w:r>
        <w:r w:rsidR="00C76F2A" w:rsidRPr="00387DF7">
          <w:rPr>
            <w:rFonts w:hint="eastAsia"/>
            <w:sz w:val="22"/>
          </w:rPr>
          <w:t>경우</w:t>
        </w:r>
        <w:r w:rsidR="00C76F2A" w:rsidRPr="00387DF7">
          <w:rPr>
            <w:sz w:val="22"/>
          </w:rPr>
          <w:t xml:space="preserve"> </w:t>
        </w:r>
        <w:r w:rsidR="00C76F2A" w:rsidRPr="00387DF7">
          <w:rPr>
            <w:rFonts w:hint="eastAsia"/>
            <w:sz w:val="22"/>
          </w:rPr>
          <w:t>버튼을</w:t>
        </w:r>
        <w:r w:rsidR="00C76F2A" w:rsidRPr="00387DF7">
          <w:rPr>
            <w:sz w:val="22"/>
          </w:rPr>
          <w:t xml:space="preserve"> </w:t>
        </w:r>
        <w:r w:rsidR="00C76F2A" w:rsidRPr="00387DF7">
          <w:rPr>
            <w:rFonts w:hint="eastAsia"/>
            <w:sz w:val="22"/>
          </w:rPr>
          <w:t>누른</w:t>
        </w:r>
        <w:r w:rsidR="00C76F2A" w:rsidRPr="00387DF7">
          <w:rPr>
            <w:sz w:val="22"/>
          </w:rPr>
          <w:t xml:space="preserve"> </w:t>
        </w:r>
        <w:r w:rsidR="00C76F2A" w:rsidRPr="00387DF7">
          <w:rPr>
            <w:rFonts w:hint="eastAsia"/>
            <w:sz w:val="22"/>
          </w:rPr>
          <w:t>지점의</w:t>
        </w:r>
        <w:r w:rsidR="00C76F2A" w:rsidRPr="00387DF7">
          <w:rPr>
            <w:sz w:val="22"/>
          </w:rPr>
          <w:t xml:space="preserve"> </w:t>
        </w:r>
        <w:r w:rsidR="00C76F2A" w:rsidRPr="00387DF7">
          <w:rPr>
            <w:rFonts w:hint="eastAsia"/>
            <w:sz w:val="22"/>
          </w:rPr>
          <w:t>위치에서</w:t>
        </w:r>
        <w:r w:rsidR="00C76F2A" w:rsidRPr="00387DF7">
          <w:rPr>
            <w:sz w:val="22"/>
          </w:rPr>
          <w:t xml:space="preserve"> </w:t>
        </w:r>
        <w:r w:rsidR="00C76F2A" w:rsidRPr="00387DF7">
          <w:rPr>
            <w:rFonts w:hint="eastAsia"/>
            <w:sz w:val="22"/>
          </w:rPr>
          <w:t>로직이</w:t>
        </w:r>
        <w:r w:rsidR="00C76F2A" w:rsidRPr="00387DF7">
          <w:rPr>
            <w:sz w:val="22"/>
          </w:rPr>
          <w:t xml:space="preserve"> </w:t>
        </w:r>
        <w:r w:rsidR="00C76F2A" w:rsidRPr="00387DF7">
          <w:rPr>
            <w:rFonts w:hint="eastAsia"/>
            <w:sz w:val="22"/>
          </w:rPr>
          <w:t>시작되</w:t>
        </w:r>
      </w:ins>
      <w:ins w:id="50" w:author="김민정" w:date="2017-12-07T03:58:00Z">
        <w:r w:rsidR="00C76F2A" w:rsidRPr="00387DF7">
          <w:rPr>
            <w:rFonts w:hint="eastAsia"/>
            <w:sz w:val="22"/>
          </w:rPr>
          <w:t>며</w:t>
        </w:r>
        <w:r w:rsidR="00C76F2A" w:rsidRPr="00387DF7">
          <w:rPr>
            <w:sz w:val="22"/>
          </w:rPr>
          <w:t xml:space="preserve"> </w:t>
        </w:r>
        <w:r w:rsidR="00486C45" w:rsidRPr="00387DF7">
          <w:rPr>
            <w:rFonts w:hint="eastAsia"/>
            <w:sz w:val="22"/>
          </w:rPr>
          <w:t>로직의</w:t>
        </w:r>
        <w:r w:rsidR="00486C45" w:rsidRPr="00387DF7">
          <w:rPr>
            <w:sz w:val="22"/>
          </w:rPr>
          <w:t xml:space="preserve"> 전체 크기는 시작점을 기준으로 480*480</w:t>
        </w:r>
        <w:r w:rsidR="00486C45" w:rsidRPr="00387DF7">
          <w:rPr>
            <w:rFonts w:hint="eastAsia"/>
            <w:sz w:val="22"/>
          </w:rPr>
          <w:t>의</w:t>
        </w:r>
        <w:r w:rsidR="00486C45" w:rsidRPr="00387DF7">
          <w:rPr>
            <w:sz w:val="22"/>
          </w:rPr>
          <w:t xml:space="preserve"> </w:t>
        </w:r>
        <w:r w:rsidR="00486C45" w:rsidRPr="00387DF7">
          <w:rPr>
            <w:rFonts w:hint="eastAsia"/>
            <w:sz w:val="22"/>
          </w:rPr>
          <w:t>크기를</w:t>
        </w:r>
        <w:r w:rsidR="00486C45" w:rsidRPr="00387DF7">
          <w:rPr>
            <w:sz w:val="22"/>
          </w:rPr>
          <w:t xml:space="preserve"> </w:t>
        </w:r>
        <w:r w:rsidR="00486C45" w:rsidRPr="00387DF7">
          <w:rPr>
            <w:rFonts w:hint="eastAsia"/>
            <w:sz w:val="22"/>
          </w:rPr>
          <w:t>벗어나지</w:t>
        </w:r>
        <w:r w:rsidR="00486C45" w:rsidRPr="00387DF7">
          <w:rPr>
            <w:sz w:val="22"/>
          </w:rPr>
          <w:t xml:space="preserve"> </w:t>
        </w:r>
        <w:r w:rsidR="00486C45" w:rsidRPr="00387DF7">
          <w:rPr>
            <w:rFonts w:hint="eastAsia"/>
            <w:sz w:val="22"/>
          </w:rPr>
          <w:t>않는다</w:t>
        </w:r>
        <w:r w:rsidR="00486C45" w:rsidRPr="00387DF7">
          <w:rPr>
            <w:sz w:val="22"/>
          </w:rPr>
          <w:t>.</w:t>
        </w:r>
      </w:ins>
    </w:p>
    <w:p w14:paraId="7809F2A9" w14:textId="00FB203D" w:rsidR="000D3AF8" w:rsidRDefault="000D3AF8" w:rsidP="009853D2">
      <w:pPr>
        <w:jc w:val="center"/>
      </w:pPr>
      <w:r w:rsidRPr="000D3AF8">
        <w:rPr>
          <w:noProof/>
        </w:rPr>
        <w:drawing>
          <wp:inline distT="0" distB="0" distL="0" distR="0" wp14:anchorId="34E32D3B" wp14:editId="1784692E">
            <wp:extent cx="5387340" cy="2990139"/>
            <wp:effectExtent l="0" t="0" r="3810" b="1270"/>
            <wp:docPr id="49" name="그림 15">
              <a:extLst xmlns:a="http://schemas.openxmlformats.org/drawingml/2006/main">
                <a:ext uri="{FF2B5EF4-FFF2-40B4-BE49-F238E27FC236}">
                  <a16:creationId xmlns:a16="http://schemas.microsoft.com/office/drawing/2014/main" id="{9E52DD1F-1FAC-468D-B527-1BD1F666FA0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>
                      <a:extLst>
                        <a:ext uri="{FF2B5EF4-FFF2-40B4-BE49-F238E27FC236}">
                          <a16:creationId xmlns:a16="http://schemas.microsoft.com/office/drawing/2014/main" id="{9E52DD1F-1FAC-468D-B527-1BD1F666FA0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140" cy="299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6966" w14:textId="08D6ECBD" w:rsidR="00DF7F29" w:rsidRDefault="00DF7F29" w:rsidP="000D3AF8"/>
    <w:p w14:paraId="09C54B38" w14:textId="77777777" w:rsidR="00E45AA2" w:rsidRDefault="00DF7F29" w:rsidP="00DF7F29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F7F29">
        <w:rPr>
          <w:rFonts w:hint="eastAsia"/>
          <w:sz w:val="22"/>
        </w:rPr>
        <w:t xml:space="preserve">로직을 그릴 경우 그릴 수 있는 경로 중 지나온 점과 갈 수 있는 점을 </w:t>
      </w:r>
      <w:r w:rsidRPr="00DF7F29">
        <w:rPr>
          <w:sz w:val="22"/>
        </w:rPr>
        <w:t>40*40</w:t>
      </w:r>
      <w:r w:rsidRPr="00DF7F29">
        <w:rPr>
          <w:rFonts w:hint="eastAsia"/>
          <w:sz w:val="22"/>
        </w:rPr>
        <w:t xml:space="preserve">의 </w:t>
      </w:r>
      <w:r w:rsidRPr="00DF7F29">
        <w:rPr>
          <w:sz w:val="22"/>
        </w:rPr>
        <w:t>UI</w:t>
      </w:r>
      <w:r w:rsidRPr="00DF7F29">
        <w:rPr>
          <w:rFonts w:hint="eastAsia"/>
          <w:sz w:val="22"/>
        </w:rPr>
        <w:t>로 표시해준다.</w:t>
      </w:r>
    </w:p>
    <w:p w14:paraId="3844BB2B" w14:textId="282D5AF1" w:rsidR="00DF7F29" w:rsidRDefault="00DF7F29" w:rsidP="00DF7F29">
      <w:pPr>
        <w:pStyle w:val="a3"/>
        <w:numPr>
          <w:ilvl w:val="0"/>
          <w:numId w:val="17"/>
        </w:numPr>
        <w:ind w:leftChars="0"/>
        <w:rPr>
          <w:sz w:val="22"/>
        </w:rPr>
      </w:pPr>
      <w:r>
        <w:rPr>
          <w:sz w:val="22"/>
        </w:rPr>
        <w:t>(</w:t>
      </w:r>
      <w:proofErr w:type="gramStart"/>
      <w:r>
        <w:rPr>
          <w:rFonts w:hint="eastAsia"/>
          <w:sz w:val="22"/>
        </w:rPr>
        <w:t>빨강:지나온</w:t>
      </w:r>
      <w:proofErr w:type="gramEnd"/>
      <w:r>
        <w:rPr>
          <w:rFonts w:hint="eastAsia"/>
          <w:sz w:val="22"/>
        </w:rPr>
        <w:t xml:space="preserve"> 경로/검정:</w:t>
      </w:r>
      <w:r w:rsidR="00E45AA2">
        <w:rPr>
          <w:rFonts w:hint="eastAsia"/>
          <w:sz w:val="22"/>
        </w:rPr>
        <w:t xml:space="preserve">현재 위치에서 </w:t>
      </w:r>
      <w:r>
        <w:rPr>
          <w:rFonts w:hint="eastAsia"/>
          <w:sz w:val="22"/>
        </w:rPr>
        <w:t>갈 수 있는 경로/회색:</w:t>
      </w:r>
      <w:r w:rsidR="00E45AA2">
        <w:rPr>
          <w:rFonts w:hint="eastAsia"/>
          <w:sz w:val="22"/>
        </w:rPr>
        <w:t>전체 로직)</w:t>
      </w:r>
    </w:p>
    <w:p w14:paraId="6F069382" w14:textId="53A826E5" w:rsidR="009853D2" w:rsidRPr="00CA337A" w:rsidRDefault="00CA337A" w:rsidP="009853D2">
      <w:pPr>
        <w:pStyle w:val="a3"/>
        <w:numPr>
          <w:ilvl w:val="0"/>
          <w:numId w:val="17"/>
        </w:numPr>
        <w:ind w:leftChars="0"/>
        <w:rPr>
          <w:color w:val="FF0000"/>
          <w:sz w:val="22"/>
        </w:rPr>
      </w:pPr>
      <w:r w:rsidRPr="00CA337A">
        <w:rPr>
          <w:rFonts w:hint="eastAsia"/>
          <w:color w:val="FF0000"/>
          <w:sz w:val="22"/>
        </w:rPr>
        <w:t>세부</w:t>
      </w:r>
      <w:r w:rsidR="009853D2" w:rsidRPr="00CA337A">
        <w:rPr>
          <w:rFonts w:hint="eastAsia"/>
          <w:color w:val="FF0000"/>
          <w:sz w:val="22"/>
        </w:rPr>
        <w:t xml:space="preserve"> 판정은</w:t>
      </w:r>
      <w:r w:rsidRPr="00CA337A">
        <w:rPr>
          <w:rFonts w:hint="eastAsia"/>
          <w:color w:val="FF0000"/>
          <w:sz w:val="22"/>
        </w:rPr>
        <w:t xml:space="preserve"> 조작,</w:t>
      </w:r>
      <w:r w:rsidR="00645839">
        <w:rPr>
          <w:color w:val="FF0000"/>
          <w:sz w:val="22"/>
        </w:rPr>
        <w:t xml:space="preserve"> </w:t>
      </w:r>
      <w:proofErr w:type="spellStart"/>
      <w:r w:rsidRPr="00CA337A">
        <w:rPr>
          <w:rFonts w:hint="eastAsia"/>
          <w:color w:val="FF0000"/>
          <w:sz w:val="22"/>
        </w:rPr>
        <w:t>오큘러스</w:t>
      </w:r>
      <w:proofErr w:type="spellEnd"/>
      <w:r w:rsidRPr="00CA337A">
        <w:rPr>
          <w:rFonts w:hint="eastAsia"/>
          <w:color w:val="FF0000"/>
          <w:sz w:val="22"/>
        </w:rPr>
        <w:t xml:space="preserve"> 터치 문서에 기제</w:t>
      </w:r>
    </w:p>
    <w:p w14:paraId="78D939C3" w14:textId="7A874CAB" w:rsidR="00DF7F29" w:rsidRDefault="00DF7F29" w:rsidP="00DF7F29">
      <w:pPr>
        <w:jc w:val="center"/>
        <w:rPr>
          <w:ins w:id="51" w:author="김민정" w:date="2017-12-07T03:59:00Z"/>
        </w:rPr>
      </w:pPr>
      <w:r>
        <w:rPr>
          <w:noProof/>
        </w:rPr>
        <w:drawing>
          <wp:inline distT="0" distB="0" distL="0" distR="0" wp14:anchorId="78969C05" wp14:editId="4A0C83A4">
            <wp:extent cx="3360420" cy="3013725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951" cy="3015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765E58" w14:textId="333A2AE1" w:rsidR="001102BA" w:rsidRDefault="001102BA">
      <w:pPr>
        <w:widowControl/>
        <w:wordWrap/>
        <w:jc w:val="left"/>
      </w:pPr>
      <w:r>
        <w:br w:type="page"/>
      </w:r>
    </w:p>
    <w:p w14:paraId="6CD4AEDA" w14:textId="35402A7D" w:rsidR="00F56667" w:rsidRPr="00287CC1" w:rsidRDefault="00F56667" w:rsidP="00F56667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287CC1">
        <w:rPr>
          <w:rFonts w:hint="eastAsia"/>
          <w:sz w:val="22"/>
        </w:rPr>
        <w:lastRenderedPageBreak/>
        <w:t xml:space="preserve">로직 그리기가 끝나면 시작점을 중심으로 </w:t>
      </w:r>
      <w:r w:rsidRPr="00287CC1">
        <w:rPr>
          <w:sz w:val="22"/>
        </w:rPr>
        <w:t xml:space="preserve">720*720 </w:t>
      </w:r>
      <w:r w:rsidRPr="00287CC1">
        <w:rPr>
          <w:rFonts w:hint="eastAsia"/>
          <w:sz w:val="22"/>
        </w:rPr>
        <w:t xml:space="preserve">크기의 </w:t>
      </w:r>
      <w:proofErr w:type="spellStart"/>
      <w:r w:rsidRPr="00287CC1">
        <w:rPr>
          <w:rFonts w:hint="eastAsia"/>
          <w:sz w:val="22"/>
        </w:rPr>
        <w:t>마법진</w:t>
      </w:r>
      <w:proofErr w:type="spellEnd"/>
      <w:r w:rsidRPr="00287CC1">
        <w:rPr>
          <w:rFonts w:hint="eastAsia"/>
          <w:sz w:val="22"/>
        </w:rPr>
        <w:t xml:space="preserve"> 이미지를 띄워준다.</w:t>
      </w:r>
    </w:p>
    <w:p w14:paraId="79AACA35" w14:textId="6D99131F" w:rsidR="00B825FB" w:rsidRDefault="00B825FB" w:rsidP="00F56667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287CC1">
        <w:rPr>
          <w:rFonts w:hint="eastAsia"/>
          <w:sz w:val="22"/>
        </w:rPr>
        <w:t>이미지는</w:t>
      </w:r>
      <w:r w:rsidR="00287CC1" w:rsidRPr="00287CC1">
        <w:rPr>
          <w:rFonts w:hint="eastAsia"/>
          <w:sz w:val="22"/>
        </w:rPr>
        <w:t xml:space="preserve"> 애니메이션이 들어간 </w:t>
      </w:r>
      <w:proofErr w:type="spellStart"/>
      <w:r w:rsidR="00287CC1" w:rsidRPr="00287CC1">
        <w:rPr>
          <w:rFonts w:hint="eastAsia"/>
          <w:sz w:val="22"/>
        </w:rPr>
        <w:t>f</w:t>
      </w:r>
      <w:r w:rsidR="00287CC1" w:rsidRPr="00287CC1">
        <w:rPr>
          <w:sz w:val="22"/>
        </w:rPr>
        <w:t>bx</w:t>
      </w:r>
      <w:proofErr w:type="spellEnd"/>
      <w:r w:rsidR="00287CC1" w:rsidRPr="00287CC1">
        <w:rPr>
          <w:rFonts w:hint="eastAsia"/>
          <w:sz w:val="22"/>
        </w:rPr>
        <w:t>모델을 사용한다.</w:t>
      </w:r>
    </w:p>
    <w:p w14:paraId="247F8C17" w14:textId="77777777" w:rsidR="00505AD9" w:rsidRPr="00287CC1" w:rsidRDefault="00505AD9" w:rsidP="00505AD9">
      <w:pPr>
        <w:pStyle w:val="a3"/>
        <w:ind w:leftChars="0" w:left="1560"/>
        <w:rPr>
          <w:sz w:val="22"/>
        </w:rPr>
      </w:pPr>
    </w:p>
    <w:p w14:paraId="598BCF3B" w14:textId="22CB504F" w:rsidR="00486C45" w:rsidRPr="00D43424" w:rsidRDefault="001102BA" w:rsidP="000D3AF8">
      <w:r w:rsidRPr="001102BA">
        <w:rPr>
          <w:noProof/>
        </w:rPr>
        <w:drawing>
          <wp:inline distT="0" distB="0" distL="0" distR="0" wp14:anchorId="598A536D" wp14:editId="08656D0E">
            <wp:extent cx="5638800" cy="3414542"/>
            <wp:effectExtent l="0" t="0" r="0" b="0"/>
            <wp:docPr id="22" name="그림 21">
              <a:extLst xmlns:a="http://schemas.openxmlformats.org/drawingml/2006/main">
                <a:ext uri="{FF2B5EF4-FFF2-40B4-BE49-F238E27FC236}">
                  <a16:creationId xmlns:a16="http://schemas.microsoft.com/office/drawing/2014/main" id="{FF4A53F5-4197-489A-897F-06EAB54CA9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1">
                      <a:extLst>
                        <a:ext uri="{FF2B5EF4-FFF2-40B4-BE49-F238E27FC236}">
                          <a16:creationId xmlns:a16="http://schemas.microsoft.com/office/drawing/2014/main" id="{FF4A53F5-4197-489A-897F-06EAB54CA90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44323" cy="341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C8402" w14:textId="7C6BBC75" w:rsidR="002B40F4" w:rsidRDefault="002B40F4">
      <w:pPr>
        <w:widowControl/>
        <w:wordWrap/>
        <w:jc w:val="left"/>
      </w:pPr>
      <w:r>
        <w:br w:type="page"/>
      </w:r>
    </w:p>
    <w:p w14:paraId="4C29DE5F" w14:textId="77777777" w:rsidR="00AC620F" w:rsidRDefault="00AC620F" w:rsidP="00D808BC">
      <w:pPr>
        <w:widowControl/>
        <w:wordWrap/>
        <w:jc w:val="left"/>
      </w:pPr>
    </w:p>
    <w:p w14:paraId="08D249BB" w14:textId="5DE59506" w:rsidR="00F30D15" w:rsidRDefault="00AC620F" w:rsidP="006571AD">
      <w:pPr>
        <w:pStyle w:val="4"/>
        <w:ind w:left="1440" w:hanging="480"/>
      </w:pPr>
      <w:r>
        <w:rPr>
          <w:rFonts w:hint="eastAsia"/>
        </w:rPr>
        <w:t>스킬</w:t>
      </w:r>
    </w:p>
    <w:p w14:paraId="46B1D6FD" w14:textId="77777777" w:rsidR="00C261FB" w:rsidRPr="00C261FB" w:rsidRDefault="00C261FB" w:rsidP="00C261FB">
      <w:pPr>
        <w:pStyle w:val="a3"/>
        <w:numPr>
          <w:ilvl w:val="0"/>
          <w:numId w:val="17"/>
        </w:numPr>
        <w:ind w:leftChars="0"/>
        <w:rPr>
          <w:sz w:val="20"/>
        </w:rPr>
      </w:pPr>
      <w:r w:rsidRPr="00C261FB">
        <w:rPr>
          <w:rFonts w:hint="eastAsia"/>
          <w:sz w:val="20"/>
        </w:rPr>
        <w:t xml:space="preserve">소리와 정면에 </w:t>
      </w:r>
      <w:proofErr w:type="spellStart"/>
      <w:r w:rsidRPr="00C261FB">
        <w:rPr>
          <w:rFonts w:hint="eastAsia"/>
          <w:sz w:val="20"/>
        </w:rPr>
        <w:t>마법진</w:t>
      </w:r>
      <w:proofErr w:type="spellEnd"/>
      <w:r w:rsidRPr="00C261FB">
        <w:rPr>
          <w:rFonts w:hint="eastAsia"/>
          <w:sz w:val="20"/>
        </w:rPr>
        <w:t xml:space="preserve"> 생성으로 스킬의 성공 여부 표시</w:t>
      </w:r>
    </w:p>
    <w:p w14:paraId="2F918BA4" w14:textId="77777777" w:rsidR="00C261FB" w:rsidRPr="00C261FB" w:rsidRDefault="00C261FB" w:rsidP="00C261FB">
      <w:pPr>
        <w:pStyle w:val="a3"/>
        <w:numPr>
          <w:ilvl w:val="0"/>
          <w:numId w:val="17"/>
        </w:numPr>
        <w:ind w:leftChars="0"/>
        <w:rPr>
          <w:sz w:val="20"/>
        </w:rPr>
      </w:pPr>
      <w:r w:rsidRPr="00C261FB">
        <w:rPr>
          <w:rFonts w:hint="eastAsia"/>
          <w:sz w:val="20"/>
        </w:rPr>
        <w:t xml:space="preserve">마법진은 애니메이션이 들어간 </w:t>
      </w:r>
      <w:proofErr w:type="spellStart"/>
      <w:r w:rsidRPr="00C261FB">
        <w:rPr>
          <w:rFonts w:hint="eastAsia"/>
          <w:sz w:val="20"/>
        </w:rPr>
        <w:t>f</w:t>
      </w:r>
      <w:r w:rsidRPr="00C261FB">
        <w:rPr>
          <w:sz w:val="20"/>
        </w:rPr>
        <w:t>bx</w:t>
      </w:r>
      <w:proofErr w:type="spellEnd"/>
      <w:r w:rsidRPr="00C261FB">
        <w:rPr>
          <w:rFonts w:hint="eastAsia"/>
          <w:sz w:val="20"/>
        </w:rPr>
        <w:t>모델</w:t>
      </w:r>
    </w:p>
    <w:p w14:paraId="7DA6E359" w14:textId="77777777" w:rsidR="00C261FB" w:rsidRPr="00C261FB" w:rsidRDefault="00C261FB" w:rsidP="00C261FB">
      <w:pPr>
        <w:pStyle w:val="a3"/>
        <w:numPr>
          <w:ilvl w:val="0"/>
          <w:numId w:val="17"/>
        </w:numPr>
        <w:ind w:leftChars="0"/>
        <w:rPr>
          <w:sz w:val="20"/>
        </w:rPr>
      </w:pPr>
      <w:r w:rsidRPr="00C261FB">
        <w:rPr>
          <w:rFonts w:hint="eastAsia"/>
          <w:sz w:val="20"/>
        </w:rPr>
        <w:t>스킬 종류와 로직은 캐릭터 및 스킬 구성 문서에 표기</w:t>
      </w:r>
    </w:p>
    <w:p w14:paraId="4B92DF39" w14:textId="4AFFC600" w:rsidR="008104E7" w:rsidRPr="00C261FB" w:rsidRDefault="008104E7" w:rsidP="008104E7"/>
    <w:p w14:paraId="515BB81A" w14:textId="55063977" w:rsidR="006571AD" w:rsidRPr="00683E8E" w:rsidRDefault="006571AD" w:rsidP="006571AD">
      <w:pPr>
        <w:pStyle w:val="5"/>
        <w:ind w:left="1680" w:hanging="480"/>
        <w:rPr>
          <w:b/>
          <w:i/>
        </w:rPr>
      </w:pPr>
      <w:r w:rsidRPr="00683E8E">
        <w:rPr>
          <w:rFonts w:hint="eastAsia"/>
          <w:b/>
          <w:i/>
        </w:rPr>
        <w:t>화살표</w:t>
      </w:r>
    </w:p>
    <w:p w14:paraId="77CF3570" w14:textId="6D1D0314" w:rsidR="002B40F4" w:rsidRPr="002C2D78" w:rsidRDefault="002B40F4" w:rsidP="002B40F4">
      <w:pPr>
        <w:pStyle w:val="a3"/>
        <w:numPr>
          <w:ilvl w:val="0"/>
          <w:numId w:val="17"/>
        </w:numPr>
        <w:ind w:leftChars="0"/>
        <w:rPr>
          <w:sz w:val="20"/>
        </w:rPr>
      </w:pPr>
      <w:proofErr w:type="spellStart"/>
      <w:r w:rsidRPr="002C2D78">
        <w:rPr>
          <w:rFonts w:hint="eastAsia"/>
          <w:sz w:val="20"/>
        </w:rPr>
        <w:t>마법진</w:t>
      </w:r>
      <w:proofErr w:type="spellEnd"/>
      <w:r w:rsidRPr="002C2D78">
        <w:rPr>
          <w:rFonts w:hint="eastAsia"/>
          <w:sz w:val="20"/>
        </w:rPr>
        <w:t xml:space="preserve"> 전개 시 각 로직의 포인터 방향을 알려</w:t>
      </w:r>
      <w:r w:rsidR="006571AD" w:rsidRPr="002C2D78">
        <w:rPr>
          <w:rFonts w:hint="eastAsia"/>
          <w:sz w:val="20"/>
        </w:rPr>
        <w:t>준다.</w:t>
      </w:r>
    </w:p>
    <w:p w14:paraId="0D0BFBCC" w14:textId="525F4B67" w:rsidR="002C2D78" w:rsidRPr="002C2D78" w:rsidRDefault="002C2D78" w:rsidP="002B40F4">
      <w:pPr>
        <w:pStyle w:val="a3"/>
        <w:numPr>
          <w:ilvl w:val="0"/>
          <w:numId w:val="17"/>
        </w:numPr>
        <w:ind w:leftChars="0"/>
        <w:rPr>
          <w:sz w:val="20"/>
        </w:rPr>
      </w:pPr>
      <w:r w:rsidRPr="002C2D78">
        <w:rPr>
          <w:rFonts w:hint="eastAsia"/>
          <w:sz w:val="20"/>
        </w:rPr>
        <w:t xml:space="preserve">현재 </w:t>
      </w:r>
      <w:proofErr w:type="gramStart"/>
      <w:r w:rsidRPr="002C2D78">
        <w:rPr>
          <w:rFonts w:hint="eastAsia"/>
          <w:sz w:val="20"/>
        </w:rPr>
        <w:t>활성화 된</w:t>
      </w:r>
      <w:proofErr w:type="gramEnd"/>
      <w:r w:rsidRPr="002C2D78">
        <w:rPr>
          <w:rFonts w:hint="eastAsia"/>
          <w:sz w:val="20"/>
        </w:rPr>
        <w:t xml:space="preserve"> 포인터 중 플레이어가 마지막으로 거친 포인터에서 갈 수 있는 다른 포인터가 있는 방향을 표시한다.</w:t>
      </w:r>
    </w:p>
    <w:p w14:paraId="63420FCF" w14:textId="7538A18E" w:rsidR="002B40F4" w:rsidRDefault="002B40F4" w:rsidP="002B40F4">
      <w:pPr>
        <w:jc w:val="center"/>
      </w:pPr>
      <w:r w:rsidRPr="00A044A7">
        <w:rPr>
          <w:noProof/>
        </w:rPr>
        <w:drawing>
          <wp:inline distT="0" distB="0" distL="0" distR="0" wp14:anchorId="2EC2CE57" wp14:editId="0272B088">
            <wp:extent cx="4373880" cy="1135309"/>
            <wp:effectExtent l="0" t="0" r="0" b="8255"/>
            <wp:docPr id="12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848747AE-61AD-4C86-8C92-00EFBB77EFB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848747AE-61AD-4C86-8C92-00EFBB77EFB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94072" cy="114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5576E" w14:textId="77777777" w:rsidR="002B40F4" w:rsidRDefault="002B40F4" w:rsidP="002B40F4">
      <w:pPr>
        <w:jc w:val="center"/>
      </w:pPr>
    </w:p>
    <w:p w14:paraId="234AFC5D" w14:textId="6373AD37" w:rsidR="002C2D78" w:rsidRPr="00683E8E" w:rsidRDefault="002C2D78" w:rsidP="002C2D78">
      <w:pPr>
        <w:pStyle w:val="5"/>
        <w:ind w:left="1680" w:hanging="480"/>
        <w:rPr>
          <w:b/>
          <w:i/>
        </w:rPr>
      </w:pPr>
      <w:r w:rsidRPr="00683E8E">
        <w:rPr>
          <w:rFonts w:hint="eastAsia"/>
          <w:b/>
          <w:i/>
        </w:rPr>
        <w:t>스킬 슬롯</w:t>
      </w:r>
    </w:p>
    <w:p w14:paraId="62D811FE" w14:textId="2B8EAE33" w:rsidR="002B40F4" w:rsidRPr="004A0EB1" w:rsidRDefault="002B40F4" w:rsidP="002B40F4">
      <w:pPr>
        <w:pStyle w:val="a3"/>
        <w:numPr>
          <w:ilvl w:val="0"/>
          <w:numId w:val="17"/>
        </w:numPr>
        <w:ind w:leftChars="0"/>
      </w:pPr>
      <w:r w:rsidRPr="004A0EB1">
        <w:rPr>
          <w:rFonts w:hint="eastAsia"/>
          <w:sz w:val="20"/>
        </w:rPr>
        <w:t>각 스킬의 사용 가능 상태와 로직의 모양을 알려주는 슬롯</w:t>
      </w:r>
    </w:p>
    <w:p w14:paraId="1BBDA515" w14:textId="77777777" w:rsidR="004A0EB1" w:rsidRDefault="004A0EB1" w:rsidP="00662EF1">
      <w:pPr>
        <w:pStyle w:val="a3"/>
        <w:ind w:leftChars="0" w:left="1560"/>
      </w:pPr>
    </w:p>
    <w:p w14:paraId="16372102" w14:textId="77777777" w:rsidR="002B40F4" w:rsidRDefault="002B40F4" w:rsidP="002B40F4">
      <w:pPr>
        <w:pStyle w:val="a3"/>
        <w:ind w:leftChars="0" w:left="1560"/>
      </w:pPr>
      <w:r w:rsidRPr="00A044A7">
        <w:rPr>
          <w:noProof/>
        </w:rPr>
        <w:drawing>
          <wp:inline distT="0" distB="0" distL="0" distR="0" wp14:anchorId="04EB0B7B" wp14:editId="48241865">
            <wp:extent cx="3230880" cy="3272798"/>
            <wp:effectExtent l="0" t="0" r="7620" b="3810"/>
            <wp:docPr id="57" name="그림 56">
              <a:extLst xmlns:a="http://schemas.openxmlformats.org/drawingml/2006/main">
                <a:ext uri="{FF2B5EF4-FFF2-40B4-BE49-F238E27FC236}">
                  <a16:creationId xmlns:a16="http://schemas.microsoft.com/office/drawing/2014/main" id="{F334F54E-70E8-4AD3-984C-4CEC959105F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6">
                      <a:extLst>
                        <a:ext uri="{FF2B5EF4-FFF2-40B4-BE49-F238E27FC236}">
                          <a16:creationId xmlns:a16="http://schemas.microsoft.com/office/drawing/2014/main" id="{F334F54E-70E8-4AD3-984C-4CEC959105F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32701" cy="327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F422" w14:textId="77777777" w:rsidR="002B40F4" w:rsidRDefault="002B40F4" w:rsidP="002B40F4">
      <w:pPr>
        <w:pStyle w:val="a3"/>
        <w:ind w:leftChars="0" w:left="1560"/>
      </w:pPr>
    </w:p>
    <w:p w14:paraId="4E889224" w14:textId="724BEDBC" w:rsidR="002B40F4" w:rsidRDefault="002B40F4" w:rsidP="00F30D15">
      <w:pPr>
        <w:widowControl/>
        <w:wordWrap/>
        <w:jc w:val="left"/>
      </w:pPr>
      <w:r>
        <w:br w:type="page"/>
      </w:r>
    </w:p>
    <w:p w14:paraId="65EC3071" w14:textId="6AA6B235" w:rsidR="004A0EB1" w:rsidRDefault="004A0EB1" w:rsidP="004A0EB1">
      <w:pPr>
        <w:widowControl/>
        <w:wordWrap/>
        <w:jc w:val="center"/>
      </w:pPr>
      <w:r w:rsidRPr="004A0EB1">
        <w:rPr>
          <w:noProof/>
        </w:rPr>
        <w:lastRenderedPageBreak/>
        <w:drawing>
          <wp:inline distT="0" distB="0" distL="0" distR="0" wp14:anchorId="71B911D2" wp14:editId="4D624002">
            <wp:extent cx="4991100" cy="2872817"/>
            <wp:effectExtent l="0" t="0" r="0" b="3810"/>
            <wp:docPr id="28" name="그림 21">
              <a:extLst xmlns:a="http://schemas.openxmlformats.org/drawingml/2006/main">
                <a:ext uri="{FF2B5EF4-FFF2-40B4-BE49-F238E27FC236}">
                  <a16:creationId xmlns:a16="http://schemas.microsoft.com/office/drawing/2014/main" id="{B21D75C3-150E-418C-84DE-60DC147D46C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1">
                      <a:extLst>
                        <a:ext uri="{FF2B5EF4-FFF2-40B4-BE49-F238E27FC236}">
                          <a16:creationId xmlns:a16="http://schemas.microsoft.com/office/drawing/2014/main" id="{B21D75C3-150E-418C-84DE-60DC147D46C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95037" cy="287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F9025" w14:textId="4BD71F79" w:rsidR="004A0EB1" w:rsidRPr="00642BAA" w:rsidRDefault="004A0EB1" w:rsidP="004A0EB1">
      <w:pPr>
        <w:pStyle w:val="a3"/>
        <w:widowControl/>
        <w:numPr>
          <w:ilvl w:val="0"/>
          <w:numId w:val="17"/>
        </w:numPr>
        <w:wordWrap/>
        <w:ind w:leftChars="0"/>
        <w:jc w:val="left"/>
        <w:rPr>
          <w:sz w:val="20"/>
          <w:szCs w:val="20"/>
        </w:rPr>
      </w:pPr>
      <w:r>
        <w:rPr>
          <w:rFonts w:hint="eastAsia"/>
        </w:rPr>
        <w:t xml:space="preserve"> </w:t>
      </w:r>
      <w:r w:rsidR="00662EF1" w:rsidRPr="00642BAA">
        <w:rPr>
          <w:rFonts w:hint="eastAsia"/>
          <w:sz w:val="20"/>
          <w:szCs w:val="20"/>
        </w:rPr>
        <w:t>화면의 중앙 하단에</w:t>
      </w:r>
      <w:r w:rsidR="00395DC3" w:rsidRPr="00642BAA">
        <w:rPr>
          <w:rFonts w:hint="eastAsia"/>
          <w:sz w:val="20"/>
          <w:szCs w:val="20"/>
        </w:rPr>
        <w:t xml:space="preserve"> 위치</w:t>
      </w:r>
    </w:p>
    <w:p w14:paraId="16DF51FB" w14:textId="77777777" w:rsidR="00395DC3" w:rsidRPr="00642BAA" w:rsidRDefault="00395DC3" w:rsidP="00642BAA">
      <w:pPr>
        <w:pStyle w:val="a3"/>
        <w:widowControl/>
        <w:wordWrap/>
        <w:ind w:leftChars="0" w:left="1560"/>
        <w:jc w:val="left"/>
        <w:rPr>
          <w:sz w:val="20"/>
          <w:szCs w:val="20"/>
        </w:rPr>
      </w:pPr>
    </w:p>
    <w:p w14:paraId="6C453F71" w14:textId="001039D9" w:rsidR="00395DC3" w:rsidRPr="00642BAA" w:rsidRDefault="00395DC3" w:rsidP="00395DC3">
      <w:pPr>
        <w:pStyle w:val="a3"/>
        <w:widowControl/>
        <w:wordWrap/>
        <w:ind w:leftChars="0" w:left="1560"/>
        <w:jc w:val="left"/>
        <w:rPr>
          <w:sz w:val="20"/>
          <w:szCs w:val="20"/>
        </w:rPr>
      </w:pPr>
      <w:r w:rsidRPr="00642BAA">
        <w:rPr>
          <w:rFonts w:hint="eastAsia"/>
          <w:b/>
          <w:sz w:val="20"/>
          <w:szCs w:val="20"/>
        </w:rPr>
        <w:t>#</w:t>
      </w:r>
      <w:r w:rsidRPr="00642BAA">
        <w:rPr>
          <w:b/>
          <w:sz w:val="20"/>
          <w:szCs w:val="20"/>
        </w:rPr>
        <w:t>1</w:t>
      </w:r>
      <w:r w:rsidRPr="00642BAA">
        <w:rPr>
          <w:sz w:val="20"/>
          <w:szCs w:val="20"/>
        </w:rPr>
        <w:t xml:space="preserve"> </w:t>
      </w:r>
      <w:r w:rsidRPr="00642BAA">
        <w:rPr>
          <w:rFonts w:hint="eastAsia"/>
          <w:sz w:val="20"/>
          <w:szCs w:val="20"/>
        </w:rPr>
        <w:t>현재 활성화되어 있는 스킬 표시;</w:t>
      </w:r>
    </w:p>
    <w:p w14:paraId="7781B225" w14:textId="17A8A386" w:rsidR="00395DC3" w:rsidRPr="00642BAA" w:rsidRDefault="00395DC3" w:rsidP="00395DC3">
      <w:pPr>
        <w:pStyle w:val="a3"/>
        <w:widowControl/>
        <w:wordWrap/>
        <w:ind w:leftChars="0" w:left="1560"/>
        <w:jc w:val="left"/>
        <w:rPr>
          <w:sz w:val="20"/>
          <w:szCs w:val="20"/>
        </w:rPr>
      </w:pPr>
      <w:r w:rsidRPr="00642BAA">
        <w:rPr>
          <w:rFonts w:hint="eastAsia"/>
          <w:b/>
          <w:sz w:val="20"/>
          <w:szCs w:val="20"/>
        </w:rPr>
        <w:t>#</w:t>
      </w:r>
      <w:r w:rsidRPr="00642BAA">
        <w:rPr>
          <w:b/>
          <w:sz w:val="20"/>
          <w:szCs w:val="20"/>
        </w:rPr>
        <w:t>2</w:t>
      </w:r>
      <w:r w:rsidRPr="00642BAA">
        <w:rPr>
          <w:sz w:val="20"/>
          <w:szCs w:val="20"/>
        </w:rPr>
        <w:t xml:space="preserve"> </w:t>
      </w:r>
      <w:proofErr w:type="spellStart"/>
      <w:r w:rsidRPr="00642BAA">
        <w:rPr>
          <w:rFonts w:hint="eastAsia"/>
          <w:sz w:val="20"/>
          <w:szCs w:val="20"/>
        </w:rPr>
        <w:t>마나가</w:t>
      </w:r>
      <w:proofErr w:type="spellEnd"/>
      <w:r w:rsidRPr="00642BAA">
        <w:rPr>
          <w:rFonts w:hint="eastAsia"/>
          <w:sz w:val="20"/>
          <w:szCs w:val="20"/>
        </w:rPr>
        <w:t xml:space="preserve"> 부족하여 사용하지 못하는 스킬의 경우 깜빡임 처리</w:t>
      </w:r>
    </w:p>
    <w:p w14:paraId="3B96194E" w14:textId="63E9E4C3" w:rsidR="00395DC3" w:rsidRPr="00642BAA" w:rsidRDefault="00395DC3" w:rsidP="00395DC3">
      <w:pPr>
        <w:pStyle w:val="a3"/>
        <w:widowControl/>
        <w:wordWrap/>
        <w:ind w:leftChars="0" w:left="1560"/>
        <w:jc w:val="left"/>
        <w:rPr>
          <w:sz w:val="20"/>
          <w:szCs w:val="20"/>
        </w:rPr>
      </w:pPr>
      <w:r w:rsidRPr="00642BAA">
        <w:rPr>
          <w:rFonts w:hint="eastAsia"/>
          <w:b/>
          <w:strike/>
          <w:sz w:val="20"/>
          <w:szCs w:val="20"/>
        </w:rPr>
        <w:t>#</w:t>
      </w:r>
      <w:r w:rsidRPr="00642BAA">
        <w:rPr>
          <w:b/>
          <w:strike/>
          <w:sz w:val="20"/>
          <w:szCs w:val="20"/>
        </w:rPr>
        <w:t>3</w:t>
      </w:r>
      <w:r w:rsidRPr="00642BAA">
        <w:rPr>
          <w:strike/>
          <w:sz w:val="20"/>
          <w:szCs w:val="20"/>
        </w:rPr>
        <w:t xml:space="preserve"> </w:t>
      </w:r>
      <w:r w:rsidRPr="00642BAA">
        <w:rPr>
          <w:rFonts w:hint="eastAsia"/>
          <w:strike/>
          <w:sz w:val="20"/>
          <w:szCs w:val="20"/>
        </w:rPr>
        <w:t xml:space="preserve">스킬 </w:t>
      </w:r>
      <w:proofErr w:type="spellStart"/>
      <w:r w:rsidRPr="00642BAA">
        <w:rPr>
          <w:rFonts w:hint="eastAsia"/>
          <w:strike/>
          <w:sz w:val="20"/>
          <w:szCs w:val="20"/>
        </w:rPr>
        <w:t>쿨타임을</w:t>
      </w:r>
      <w:proofErr w:type="spellEnd"/>
      <w:r w:rsidRPr="00642BAA">
        <w:rPr>
          <w:rFonts w:hint="eastAsia"/>
          <w:strike/>
          <w:sz w:val="20"/>
          <w:szCs w:val="20"/>
        </w:rPr>
        <w:t xml:space="preserve"> 원형 그래</w:t>
      </w:r>
      <w:r w:rsidR="00737491">
        <w:rPr>
          <w:rFonts w:hint="eastAsia"/>
          <w:strike/>
          <w:sz w:val="20"/>
          <w:szCs w:val="20"/>
        </w:rPr>
        <w:t>프</w:t>
      </w:r>
      <w:r w:rsidRPr="00642BAA">
        <w:rPr>
          <w:rFonts w:hint="eastAsia"/>
          <w:strike/>
          <w:sz w:val="20"/>
          <w:szCs w:val="20"/>
        </w:rPr>
        <w:t>로 표기</w:t>
      </w:r>
      <w:r w:rsidRPr="00642BAA">
        <w:rPr>
          <w:sz w:val="20"/>
          <w:szCs w:val="20"/>
        </w:rPr>
        <w:t xml:space="preserve"> &gt;</w:t>
      </w:r>
      <w:proofErr w:type="spellStart"/>
      <w:r w:rsidRPr="00642BAA">
        <w:rPr>
          <w:rFonts w:hint="eastAsia"/>
          <w:sz w:val="20"/>
          <w:szCs w:val="20"/>
        </w:rPr>
        <w:t>쿨타임</w:t>
      </w:r>
      <w:proofErr w:type="spellEnd"/>
      <w:r w:rsidRPr="00642BAA">
        <w:rPr>
          <w:rFonts w:hint="eastAsia"/>
          <w:sz w:val="20"/>
          <w:szCs w:val="20"/>
        </w:rPr>
        <w:t xml:space="preserve"> 제거</w:t>
      </w:r>
    </w:p>
    <w:p w14:paraId="4A295413" w14:textId="77777777" w:rsidR="00395DC3" w:rsidRDefault="00395DC3" w:rsidP="00395DC3">
      <w:pPr>
        <w:widowControl/>
        <w:wordWrap/>
        <w:jc w:val="left"/>
      </w:pPr>
    </w:p>
    <w:p w14:paraId="5C8482BF" w14:textId="2F5A27FD" w:rsidR="004A0EB1" w:rsidRDefault="004A0EB1" w:rsidP="004A0EB1">
      <w:pPr>
        <w:widowControl/>
        <w:wordWrap/>
        <w:jc w:val="left"/>
      </w:pPr>
    </w:p>
    <w:p w14:paraId="4CDF3F5D" w14:textId="11D541D2" w:rsidR="004A0EB1" w:rsidRPr="00683E8E" w:rsidRDefault="00642BAA" w:rsidP="00642BAA">
      <w:pPr>
        <w:pStyle w:val="5"/>
        <w:ind w:left="1680" w:hanging="480"/>
        <w:rPr>
          <w:b/>
          <w:i/>
        </w:rPr>
      </w:pPr>
      <w:r w:rsidRPr="00683E8E">
        <w:rPr>
          <w:rFonts w:hint="eastAsia"/>
          <w:b/>
          <w:i/>
        </w:rPr>
        <w:t>손</w:t>
      </w:r>
    </w:p>
    <w:p w14:paraId="021A2679" w14:textId="1CE7385C" w:rsidR="00563613" w:rsidRPr="00642BAA" w:rsidRDefault="00F30D15" w:rsidP="00F30D15">
      <w:pPr>
        <w:pStyle w:val="a3"/>
        <w:numPr>
          <w:ilvl w:val="0"/>
          <w:numId w:val="17"/>
        </w:numPr>
        <w:ind w:leftChars="0"/>
        <w:rPr>
          <w:sz w:val="20"/>
        </w:rPr>
      </w:pPr>
      <w:r w:rsidRPr="00642BAA">
        <w:rPr>
          <w:rFonts w:hint="eastAsia"/>
          <w:sz w:val="20"/>
        </w:rPr>
        <w:t xml:space="preserve">속성 변경 시 </w:t>
      </w:r>
      <w:r w:rsidR="00F27A11" w:rsidRPr="00642BAA">
        <w:rPr>
          <w:rFonts w:hint="eastAsia"/>
          <w:sz w:val="20"/>
        </w:rPr>
        <w:t xml:space="preserve">그에 맞게 손의 </w:t>
      </w:r>
      <w:r w:rsidR="00F27A11" w:rsidRPr="00642BAA">
        <w:rPr>
          <w:sz w:val="20"/>
        </w:rPr>
        <w:t>UI</w:t>
      </w:r>
      <w:r w:rsidR="00F27A11" w:rsidRPr="00642BAA">
        <w:rPr>
          <w:rFonts w:hint="eastAsia"/>
          <w:sz w:val="20"/>
        </w:rPr>
        <w:t>가 변한다.</w:t>
      </w:r>
    </w:p>
    <w:p w14:paraId="4B63CFBB" w14:textId="49A2667B" w:rsidR="00F30D15" w:rsidRPr="00642BAA" w:rsidRDefault="00A021E0" w:rsidP="00F30D15">
      <w:pPr>
        <w:pStyle w:val="a3"/>
        <w:numPr>
          <w:ilvl w:val="0"/>
          <w:numId w:val="17"/>
        </w:numPr>
        <w:ind w:leftChars="0"/>
        <w:rPr>
          <w:sz w:val="20"/>
        </w:rPr>
      </w:pPr>
      <w:r w:rsidRPr="00642BAA">
        <w:rPr>
          <w:rFonts w:hint="eastAsia"/>
          <w:sz w:val="20"/>
        </w:rPr>
        <w:t>도구를 사용하는 모션일 경우 손에 도구가 생성 후 부착되며 도구가 없는 모션일 경우 손에 마법 효과가 나타난다.</w:t>
      </w:r>
    </w:p>
    <w:p w14:paraId="11948C0A" w14:textId="20392BF5" w:rsidR="00AC620F" w:rsidRDefault="00AC620F" w:rsidP="00D808BC">
      <w:pPr>
        <w:widowControl/>
        <w:wordWrap/>
        <w:jc w:val="left"/>
      </w:pPr>
      <w:r w:rsidRPr="00AC620F">
        <w:rPr>
          <w:noProof/>
        </w:rPr>
        <w:drawing>
          <wp:inline distT="0" distB="0" distL="0" distR="0" wp14:anchorId="07C9A767" wp14:editId="73BB585F">
            <wp:extent cx="6184900" cy="2988310"/>
            <wp:effectExtent l="0" t="0" r="6350" b="2540"/>
            <wp:docPr id="17" name="그림 14">
              <a:extLst xmlns:a="http://schemas.openxmlformats.org/drawingml/2006/main">
                <a:ext uri="{FF2B5EF4-FFF2-40B4-BE49-F238E27FC236}">
                  <a16:creationId xmlns:a16="http://schemas.microsoft.com/office/drawing/2014/main" id="{3221D095-7BA2-4D5F-AE3C-7EB33C377F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>
                      <a:extLst>
                        <a:ext uri="{FF2B5EF4-FFF2-40B4-BE49-F238E27FC236}">
                          <a16:creationId xmlns:a16="http://schemas.microsoft.com/office/drawing/2014/main" id="{3221D095-7BA2-4D5F-AE3C-7EB33C377F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ADF02" w14:textId="77777777" w:rsidR="00F30D15" w:rsidRDefault="00F30D15" w:rsidP="00D808BC">
      <w:pPr>
        <w:widowControl/>
        <w:wordWrap/>
        <w:jc w:val="left"/>
      </w:pPr>
    </w:p>
    <w:p w14:paraId="07351A85" w14:textId="5631B195" w:rsidR="00F30D15" w:rsidRPr="00642BAA" w:rsidRDefault="00F30D15" w:rsidP="00F30D15">
      <w:pPr>
        <w:pStyle w:val="a3"/>
        <w:widowControl/>
        <w:numPr>
          <w:ilvl w:val="0"/>
          <w:numId w:val="17"/>
        </w:numPr>
        <w:wordWrap/>
        <w:ind w:leftChars="0"/>
        <w:jc w:val="left"/>
        <w:rPr>
          <w:sz w:val="20"/>
        </w:rPr>
      </w:pPr>
      <w:r w:rsidRPr="00642BAA">
        <w:rPr>
          <w:rFonts w:hint="eastAsia"/>
          <w:sz w:val="20"/>
        </w:rPr>
        <w:lastRenderedPageBreak/>
        <w:t>그 속성에 맞는 모션을 취하면 스킬이 발동된다.</w:t>
      </w:r>
    </w:p>
    <w:p w14:paraId="4B7686BB" w14:textId="7E1ABF8D" w:rsidR="00F30D15" w:rsidRPr="00642BAA" w:rsidRDefault="00F30D15" w:rsidP="00F30D15">
      <w:pPr>
        <w:pStyle w:val="a3"/>
        <w:widowControl/>
        <w:numPr>
          <w:ilvl w:val="0"/>
          <w:numId w:val="17"/>
        </w:numPr>
        <w:wordWrap/>
        <w:ind w:leftChars="0"/>
        <w:jc w:val="left"/>
        <w:rPr>
          <w:sz w:val="20"/>
        </w:rPr>
      </w:pPr>
      <w:r w:rsidRPr="00642BAA">
        <w:rPr>
          <w:rFonts w:hint="eastAsia"/>
          <w:sz w:val="20"/>
        </w:rPr>
        <w:t>취해야 할 모션은 각 속성별로 구분된다.</w:t>
      </w:r>
    </w:p>
    <w:p w14:paraId="71607088" w14:textId="3E9EDF1F" w:rsidR="00F30D15" w:rsidRDefault="00F30D15" w:rsidP="00F30D15">
      <w:pPr>
        <w:pStyle w:val="a3"/>
        <w:widowControl/>
        <w:numPr>
          <w:ilvl w:val="0"/>
          <w:numId w:val="17"/>
        </w:numPr>
        <w:wordWrap/>
        <w:ind w:leftChars="0"/>
        <w:jc w:val="left"/>
        <w:rPr>
          <w:sz w:val="20"/>
        </w:rPr>
      </w:pPr>
      <w:r w:rsidRPr="00642BAA">
        <w:rPr>
          <w:rFonts w:hint="eastAsia"/>
          <w:sz w:val="20"/>
        </w:rPr>
        <w:t>5개 스킬&gt;</w:t>
      </w:r>
      <w:r w:rsidRPr="00642BAA">
        <w:rPr>
          <w:sz w:val="20"/>
        </w:rPr>
        <w:t>5</w:t>
      </w:r>
      <w:r w:rsidRPr="00642BAA">
        <w:rPr>
          <w:rFonts w:hint="eastAsia"/>
          <w:sz w:val="20"/>
        </w:rPr>
        <w:t>개 모션</w:t>
      </w:r>
    </w:p>
    <w:tbl>
      <w:tblPr>
        <w:tblStyle w:val="a6"/>
        <w:tblpPr w:leftFromText="142" w:rightFromText="142" w:vertAnchor="text" w:horzAnchor="margin" w:tblpY="273"/>
        <w:tblW w:w="0" w:type="auto"/>
        <w:tblLook w:val="04A0" w:firstRow="1" w:lastRow="0" w:firstColumn="1" w:lastColumn="0" w:noHBand="0" w:noVBand="1"/>
      </w:tblPr>
      <w:tblGrid>
        <w:gridCol w:w="3243"/>
        <w:gridCol w:w="1430"/>
        <w:gridCol w:w="5057"/>
      </w:tblGrid>
      <w:tr w:rsidR="00642BAA" w14:paraId="55D74E02" w14:textId="77777777" w:rsidTr="00642BAA">
        <w:tc>
          <w:tcPr>
            <w:tcW w:w="3243" w:type="dxa"/>
          </w:tcPr>
          <w:p w14:paraId="746CC54F" w14:textId="77777777" w:rsidR="00642BAA" w:rsidRDefault="00642BAA" w:rsidP="00642BAA">
            <w:pPr>
              <w:widowControl/>
              <w:wordWrap/>
              <w:jc w:val="left"/>
            </w:pPr>
          </w:p>
        </w:tc>
        <w:tc>
          <w:tcPr>
            <w:tcW w:w="1430" w:type="dxa"/>
            <w:shd w:val="clear" w:color="auto" w:fill="E7E6E6" w:themeFill="background2"/>
          </w:tcPr>
          <w:p w14:paraId="0BDA6296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 xml:space="preserve">손 </w:t>
            </w:r>
            <w:r>
              <w:t>UI</w:t>
            </w:r>
          </w:p>
        </w:tc>
        <w:tc>
          <w:tcPr>
            <w:tcW w:w="5057" w:type="dxa"/>
            <w:shd w:val="clear" w:color="auto" w:fill="E7E6E6" w:themeFill="background2"/>
          </w:tcPr>
          <w:p w14:paraId="5404C3C5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모션(모두 트리거를 누른 상태</w:t>
            </w:r>
            <w:r>
              <w:t>)</w:t>
            </w:r>
          </w:p>
        </w:tc>
      </w:tr>
      <w:tr w:rsidR="00642BAA" w14:paraId="34D492EA" w14:textId="77777777" w:rsidTr="00642BAA">
        <w:tc>
          <w:tcPr>
            <w:tcW w:w="3243" w:type="dxa"/>
            <w:shd w:val="clear" w:color="auto" w:fill="E7E6E6" w:themeFill="background2"/>
          </w:tcPr>
          <w:p w14:paraId="3FD87CB7" w14:textId="77777777" w:rsidR="00642BAA" w:rsidRDefault="00642BAA" w:rsidP="00642BAA">
            <w:pPr>
              <w:widowControl/>
              <w:wordWrap/>
              <w:jc w:val="left"/>
            </w:pPr>
            <w:proofErr w:type="spellStart"/>
            <w:r>
              <w:rPr>
                <w:rFonts w:hint="eastAsia"/>
              </w:rPr>
              <w:t>아즈라</w:t>
            </w:r>
            <w:proofErr w:type="spellEnd"/>
          </w:p>
        </w:tc>
        <w:tc>
          <w:tcPr>
            <w:tcW w:w="1430" w:type="dxa"/>
          </w:tcPr>
          <w:p w14:paraId="6F355816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-</w:t>
            </w:r>
          </w:p>
        </w:tc>
        <w:tc>
          <w:tcPr>
            <w:tcW w:w="5057" w:type="dxa"/>
          </w:tcPr>
          <w:p w14:paraId="6C813B80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 xml:space="preserve">두 손을 모았다 </w:t>
            </w:r>
            <w:proofErr w:type="spellStart"/>
            <w:r>
              <w:rPr>
                <w:rFonts w:hint="eastAsia"/>
              </w:rPr>
              <w:t>차징하며</w:t>
            </w:r>
            <w:proofErr w:type="spellEnd"/>
            <w:r>
              <w:rPr>
                <w:rFonts w:hint="eastAsia"/>
              </w:rPr>
              <w:t xml:space="preserve"> 펼침</w:t>
            </w:r>
          </w:p>
        </w:tc>
      </w:tr>
      <w:tr w:rsidR="00642BAA" w14:paraId="06AFA5CC" w14:textId="77777777" w:rsidTr="00642BAA">
        <w:tc>
          <w:tcPr>
            <w:tcW w:w="3243" w:type="dxa"/>
            <w:shd w:val="clear" w:color="auto" w:fill="E7E6E6" w:themeFill="background2"/>
          </w:tcPr>
          <w:p w14:paraId="5A14E6C2" w14:textId="77777777" w:rsidR="00642BAA" w:rsidRDefault="00642BAA" w:rsidP="00642BAA">
            <w:pPr>
              <w:widowControl/>
              <w:wordWrap/>
              <w:jc w:val="left"/>
            </w:pPr>
            <w:proofErr w:type="spellStart"/>
            <w:r>
              <w:rPr>
                <w:rFonts w:hint="eastAsia"/>
              </w:rPr>
              <w:t>세이콴</w:t>
            </w:r>
            <w:proofErr w:type="spellEnd"/>
          </w:p>
        </w:tc>
        <w:tc>
          <w:tcPr>
            <w:tcW w:w="1430" w:type="dxa"/>
          </w:tcPr>
          <w:p w14:paraId="6EE592D1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활</w:t>
            </w:r>
          </w:p>
        </w:tc>
        <w:tc>
          <w:tcPr>
            <w:tcW w:w="5057" w:type="dxa"/>
          </w:tcPr>
          <w:p w14:paraId="783E3CCE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활에서 화살을 당겼다 놓음</w:t>
            </w:r>
          </w:p>
        </w:tc>
      </w:tr>
      <w:tr w:rsidR="00642BAA" w14:paraId="4D21644F" w14:textId="77777777" w:rsidTr="00642BAA">
        <w:tc>
          <w:tcPr>
            <w:tcW w:w="3243" w:type="dxa"/>
            <w:shd w:val="clear" w:color="auto" w:fill="E7E6E6" w:themeFill="background2"/>
          </w:tcPr>
          <w:p w14:paraId="1B78396F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비제</w:t>
            </w:r>
          </w:p>
        </w:tc>
        <w:tc>
          <w:tcPr>
            <w:tcW w:w="1430" w:type="dxa"/>
          </w:tcPr>
          <w:p w14:paraId="6E40253F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-</w:t>
            </w:r>
          </w:p>
        </w:tc>
        <w:tc>
          <w:tcPr>
            <w:tcW w:w="5057" w:type="dxa"/>
          </w:tcPr>
          <w:p w14:paraId="2DE1DE7E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타겟에 포인터를 겹침</w:t>
            </w:r>
          </w:p>
        </w:tc>
      </w:tr>
      <w:tr w:rsidR="00642BAA" w14:paraId="2F997429" w14:textId="77777777" w:rsidTr="00642BAA">
        <w:tc>
          <w:tcPr>
            <w:tcW w:w="3243" w:type="dxa"/>
            <w:shd w:val="clear" w:color="auto" w:fill="E7E6E6" w:themeFill="background2"/>
          </w:tcPr>
          <w:p w14:paraId="1512110E" w14:textId="77777777" w:rsidR="00642BAA" w:rsidRDefault="00642BAA" w:rsidP="00642BAA">
            <w:pPr>
              <w:widowControl/>
              <w:wordWrap/>
              <w:jc w:val="left"/>
            </w:pPr>
            <w:proofErr w:type="spellStart"/>
            <w:r>
              <w:rPr>
                <w:rFonts w:hint="eastAsia"/>
              </w:rPr>
              <w:t>베르베시</w:t>
            </w:r>
            <w:proofErr w:type="spellEnd"/>
          </w:p>
        </w:tc>
        <w:tc>
          <w:tcPr>
            <w:tcW w:w="1430" w:type="dxa"/>
          </w:tcPr>
          <w:p w14:paraId="7124FE34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-</w:t>
            </w:r>
          </w:p>
        </w:tc>
        <w:tc>
          <w:tcPr>
            <w:tcW w:w="5057" w:type="dxa"/>
          </w:tcPr>
          <w:p w14:paraId="333912F8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땅에서 끌어올리는 모션_판정: 머리 위</w:t>
            </w:r>
          </w:p>
        </w:tc>
      </w:tr>
      <w:tr w:rsidR="00642BAA" w14:paraId="7A0AF0E2" w14:textId="77777777" w:rsidTr="00642BAA">
        <w:tc>
          <w:tcPr>
            <w:tcW w:w="3243" w:type="dxa"/>
            <w:shd w:val="clear" w:color="auto" w:fill="E7E6E6" w:themeFill="background2"/>
          </w:tcPr>
          <w:p w14:paraId="2D0A07FC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델</w:t>
            </w:r>
          </w:p>
        </w:tc>
        <w:tc>
          <w:tcPr>
            <w:tcW w:w="1430" w:type="dxa"/>
          </w:tcPr>
          <w:p w14:paraId="74E12623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바이올린</w:t>
            </w:r>
          </w:p>
        </w:tc>
        <w:tc>
          <w:tcPr>
            <w:tcW w:w="5057" w:type="dxa"/>
          </w:tcPr>
          <w:p w14:paraId="7C80F383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바이올린을 연주</w:t>
            </w:r>
          </w:p>
        </w:tc>
      </w:tr>
    </w:tbl>
    <w:p w14:paraId="6FE27FC6" w14:textId="1DD0947E" w:rsidR="00642BAA" w:rsidRDefault="00642BAA" w:rsidP="00642BAA">
      <w:pPr>
        <w:widowControl/>
        <w:wordWrap/>
        <w:jc w:val="left"/>
        <w:rPr>
          <w:sz w:val="20"/>
        </w:rPr>
      </w:pPr>
    </w:p>
    <w:p w14:paraId="65DD61DD" w14:textId="64089EE8" w:rsidR="00642BAA" w:rsidRDefault="00642BAA" w:rsidP="00642BAA">
      <w:pPr>
        <w:widowControl/>
        <w:wordWrap/>
        <w:jc w:val="left"/>
        <w:rPr>
          <w:sz w:val="20"/>
        </w:rPr>
      </w:pPr>
    </w:p>
    <w:p w14:paraId="39C51D72" w14:textId="51176E81" w:rsidR="00683E8E" w:rsidRDefault="00683E8E" w:rsidP="00683E8E">
      <w:pPr>
        <w:pStyle w:val="5"/>
        <w:ind w:left="1680" w:hanging="480"/>
        <w:rPr>
          <w:b/>
          <w:i/>
        </w:rPr>
      </w:pPr>
      <w:r w:rsidRPr="00683E8E">
        <w:rPr>
          <w:rFonts w:hint="eastAsia"/>
          <w:b/>
          <w:i/>
        </w:rPr>
        <w:t>조작법</w:t>
      </w:r>
    </w:p>
    <w:p w14:paraId="0AF736D7" w14:textId="77777777" w:rsidR="00683E8E" w:rsidRPr="00683E8E" w:rsidRDefault="00683E8E" w:rsidP="00683E8E"/>
    <w:p w14:paraId="272F60A2" w14:textId="27E55ACB" w:rsidR="001E11FB" w:rsidRPr="00642BAA" w:rsidRDefault="00642BAA" w:rsidP="00642BAA">
      <w:pPr>
        <w:widowControl/>
        <w:wordWrap/>
        <w:jc w:val="left"/>
        <w:rPr>
          <w:sz w:val="20"/>
        </w:rPr>
      </w:pPr>
      <w:r w:rsidRPr="001E11FB">
        <w:rPr>
          <w:noProof/>
        </w:rPr>
        <w:drawing>
          <wp:inline distT="0" distB="0" distL="0" distR="0" wp14:anchorId="24D8EF45" wp14:editId="6F166833">
            <wp:extent cx="6184900" cy="969645"/>
            <wp:effectExtent l="0" t="0" r="6350" b="1905"/>
            <wp:docPr id="33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60603F44-B801-43F7-9E97-769AB0F57A8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60603F44-B801-43F7-9E97-769AB0F57A8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E6D4E" w14:textId="5F4CD520" w:rsidR="0098639C" w:rsidRPr="00642BAA" w:rsidRDefault="0098639C" w:rsidP="00F30D15">
      <w:pPr>
        <w:pStyle w:val="a3"/>
        <w:widowControl/>
        <w:numPr>
          <w:ilvl w:val="0"/>
          <w:numId w:val="17"/>
        </w:numPr>
        <w:wordWrap/>
        <w:ind w:leftChars="0"/>
        <w:jc w:val="left"/>
      </w:pPr>
      <w:r w:rsidRPr="00642BAA">
        <w:rPr>
          <w:rFonts w:hint="eastAsia"/>
          <w:sz w:val="20"/>
        </w:rPr>
        <w:t>속성 변경 시 스킬 발동에 필요한 모션을 정면에 이미지로 보여준다.</w:t>
      </w:r>
    </w:p>
    <w:p w14:paraId="7EA398AF" w14:textId="77777777" w:rsidR="00683E8E" w:rsidRPr="00683E8E" w:rsidRDefault="00683E8E" w:rsidP="0098639C">
      <w:pPr>
        <w:pStyle w:val="a3"/>
        <w:widowControl/>
        <w:numPr>
          <w:ilvl w:val="0"/>
          <w:numId w:val="17"/>
        </w:numPr>
        <w:wordWrap/>
        <w:ind w:leftChars="0"/>
        <w:jc w:val="left"/>
        <w:rPr>
          <w:sz w:val="20"/>
        </w:rPr>
      </w:pPr>
      <w:r w:rsidRPr="00683E8E">
        <w:rPr>
          <w:rFonts w:hint="eastAsia"/>
          <w:sz w:val="20"/>
        </w:rPr>
        <w:t xml:space="preserve">플레이에 방해 요소가 될 수 있을 경우를 고려해 첫 시작 속성 </w:t>
      </w:r>
      <w:r w:rsidRPr="00683E8E">
        <w:rPr>
          <w:sz w:val="20"/>
        </w:rPr>
        <w:t>5</w:t>
      </w:r>
      <w:r w:rsidRPr="00683E8E">
        <w:rPr>
          <w:rFonts w:hint="eastAsia"/>
          <w:sz w:val="20"/>
        </w:rPr>
        <w:t>초</w:t>
      </w:r>
      <w:r w:rsidRPr="00683E8E">
        <w:rPr>
          <w:sz w:val="20"/>
        </w:rPr>
        <w:t xml:space="preserve">, </w:t>
      </w:r>
    </w:p>
    <w:p w14:paraId="65E11353" w14:textId="4F3FF78C" w:rsidR="0098639C" w:rsidRPr="00683E8E" w:rsidRDefault="00683E8E" w:rsidP="00683E8E">
      <w:pPr>
        <w:pStyle w:val="a3"/>
        <w:widowControl/>
        <w:wordWrap/>
        <w:ind w:leftChars="0" w:left="1560"/>
        <w:jc w:val="left"/>
        <w:rPr>
          <w:sz w:val="20"/>
        </w:rPr>
      </w:pPr>
      <w:r w:rsidRPr="00683E8E">
        <w:rPr>
          <w:rFonts w:hint="eastAsia"/>
          <w:sz w:val="20"/>
        </w:rPr>
        <w:t xml:space="preserve">속성 변환 시 이미지를 </w:t>
      </w:r>
      <w:r w:rsidRPr="00683E8E">
        <w:rPr>
          <w:sz w:val="20"/>
        </w:rPr>
        <w:t>2.4</w:t>
      </w:r>
      <w:r w:rsidRPr="00683E8E">
        <w:rPr>
          <w:rFonts w:hint="eastAsia"/>
          <w:sz w:val="20"/>
        </w:rPr>
        <w:t>초 동안 한 번씩 띄운 후 다음 변환부터는 이미지를 띄우지 않는다.</w:t>
      </w:r>
    </w:p>
    <w:p w14:paraId="77A404CD" w14:textId="10C7F787" w:rsidR="00642BAA" w:rsidRDefault="00642BAA">
      <w:pPr>
        <w:widowControl/>
        <w:wordWrap/>
        <w:jc w:val="left"/>
      </w:pPr>
      <w:r>
        <w:br w:type="page"/>
      </w:r>
    </w:p>
    <w:p w14:paraId="626FBF65" w14:textId="77777777" w:rsidR="00D808BC" w:rsidRPr="00D808BC" w:rsidRDefault="00D808BC" w:rsidP="00D808BC">
      <w:pPr>
        <w:widowControl/>
        <w:wordWrap/>
        <w:jc w:val="left"/>
      </w:pPr>
    </w:p>
    <w:p w14:paraId="10B8DCBA" w14:textId="7E6B0073" w:rsidR="001B6AC3" w:rsidRDefault="001B6AC3" w:rsidP="001B6AC3">
      <w:pPr>
        <w:pStyle w:val="3"/>
        <w:ind w:left="1200"/>
      </w:pPr>
      <w:r>
        <w:rPr>
          <w:rFonts w:hint="eastAsia"/>
        </w:rPr>
        <w:t>몬스터</w:t>
      </w:r>
    </w:p>
    <w:p w14:paraId="52E11955" w14:textId="4D405A55" w:rsidR="001B6AC3" w:rsidRDefault="009D40FE" w:rsidP="009D40FE">
      <w:pPr>
        <w:jc w:val="center"/>
      </w:pPr>
      <w:r w:rsidRPr="009D40FE">
        <w:rPr>
          <w:noProof/>
        </w:rPr>
        <w:drawing>
          <wp:inline distT="0" distB="0" distL="0" distR="0" wp14:anchorId="22E68474" wp14:editId="3670A60C">
            <wp:extent cx="1360007" cy="3368040"/>
            <wp:effectExtent l="0" t="0" r="0" b="3810"/>
            <wp:docPr id="10" name="그림 9">
              <a:extLst xmlns:a="http://schemas.openxmlformats.org/drawingml/2006/main">
                <a:ext uri="{FF2B5EF4-FFF2-40B4-BE49-F238E27FC236}">
                  <a16:creationId xmlns:a16="http://schemas.microsoft.com/office/drawing/2014/main" id="{FA37CB47-45E1-4C8D-AC5A-9B04A9852A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id="{FA37CB47-45E1-4C8D-AC5A-9B04A9852A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63294" cy="337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38D64A84" w14:textId="77777777" w:rsidR="00D808BC" w:rsidRPr="001B6AC3" w:rsidRDefault="00D808BC" w:rsidP="00D808BC"/>
    <w:p w14:paraId="6D1AF91C" w14:textId="339115E8" w:rsidR="009B480B" w:rsidRPr="00D808BC" w:rsidRDefault="009D40FE" w:rsidP="009D40FE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808BC">
        <w:rPr>
          <w:rFonts w:hint="eastAsia"/>
          <w:sz w:val="22"/>
        </w:rPr>
        <w:t>타겟팅 된 타겟의</w:t>
      </w:r>
      <w:r w:rsidR="00303ED4" w:rsidRPr="00D808BC">
        <w:rPr>
          <w:rFonts w:hint="eastAsia"/>
          <w:sz w:val="22"/>
        </w:rPr>
        <w:t xml:space="preserve"> </w:t>
      </w:r>
      <w:r w:rsidR="00A72463" w:rsidRPr="00D808BC">
        <w:rPr>
          <w:rFonts w:hint="eastAsia"/>
          <w:sz w:val="22"/>
        </w:rPr>
        <w:t xml:space="preserve">몬스터의 </w:t>
      </w:r>
      <w:r w:rsidR="00D808BC" w:rsidRPr="00D808BC">
        <w:rPr>
          <w:rFonts w:hint="eastAsia"/>
          <w:sz w:val="22"/>
        </w:rPr>
        <w:t>중앙에 빨간색 원뿔이</w:t>
      </w:r>
      <w:r w:rsidR="00D808BC" w:rsidRPr="00D808BC">
        <w:rPr>
          <w:sz w:val="22"/>
        </w:rPr>
        <w:t xml:space="preserve"> </w:t>
      </w:r>
      <w:r w:rsidR="00D808BC" w:rsidRPr="00D808BC">
        <w:rPr>
          <w:rFonts w:hint="eastAsia"/>
          <w:sz w:val="22"/>
        </w:rPr>
        <w:t>나타난다.</w:t>
      </w:r>
    </w:p>
    <w:p w14:paraId="600243FD" w14:textId="64039966" w:rsidR="00D808BC" w:rsidRPr="00D808BC" w:rsidRDefault="00D808BC" w:rsidP="009D40FE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808BC">
        <w:rPr>
          <w:rFonts w:hint="eastAsia"/>
          <w:sz w:val="22"/>
        </w:rPr>
        <w:t xml:space="preserve">이 원뿔은 몬스터의 타겟팅 상태와 </w:t>
      </w:r>
      <w:proofErr w:type="spellStart"/>
      <w:r w:rsidRPr="00D808BC">
        <w:rPr>
          <w:rFonts w:hint="eastAsia"/>
          <w:sz w:val="22"/>
        </w:rPr>
        <w:t>타겟된</w:t>
      </w:r>
      <w:proofErr w:type="spellEnd"/>
      <w:r w:rsidRPr="00D808BC">
        <w:rPr>
          <w:rFonts w:hint="eastAsia"/>
          <w:sz w:val="22"/>
        </w:rPr>
        <w:t xml:space="preserve"> 몬스터의 체력 상태를 알려준다.</w:t>
      </w:r>
    </w:p>
    <w:p w14:paraId="3379CDA4" w14:textId="77777777" w:rsidR="00D808BC" w:rsidRDefault="00D808BC" w:rsidP="00D808BC"/>
    <w:p w14:paraId="253F7CC5" w14:textId="2E5E7687" w:rsidR="00D808BC" w:rsidRDefault="00D808BC" w:rsidP="00D808BC">
      <w:pPr>
        <w:jc w:val="center"/>
      </w:pPr>
      <w:r w:rsidRPr="00D808BC">
        <w:rPr>
          <w:noProof/>
        </w:rPr>
        <w:drawing>
          <wp:inline distT="0" distB="0" distL="0" distR="0" wp14:anchorId="7C21E72C" wp14:editId="2C5841AC">
            <wp:extent cx="5749991" cy="1897380"/>
            <wp:effectExtent l="0" t="0" r="3175" b="7620"/>
            <wp:docPr id="11" name="그림 10">
              <a:extLst xmlns:a="http://schemas.openxmlformats.org/drawingml/2006/main">
                <a:ext uri="{FF2B5EF4-FFF2-40B4-BE49-F238E27FC236}">
                  <a16:creationId xmlns:a16="http://schemas.microsoft.com/office/drawing/2014/main" id="{A83C1967-C2D5-410D-B13E-8198FB53413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:a16="http://schemas.microsoft.com/office/drawing/2014/main" id="{A83C1967-C2D5-410D-B13E-8198FB53413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7787" cy="190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F5CD" w14:textId="0A270811" w:rsidR="00D808BC" w:rsidRDefault="00D808BC" w:rsidP="00D808BC">
      <w:pPr>
        <w:jc w:val="center"/>
      </w:pPr>
    </w:p>
    <w:p w14:paraId="166D28A1" w14:textId="6C28593C" w:rsidR="00D808BC" w:rsidRDefault="00D808BC" w:rsidP="00D808BC">
      <w:pPr>
        <w:jc w:val="center"/>
      </w:pPr>
      <w:r w:rsidRPr="00D808BC">
        <w:rPr>
          <w:noProof/>
        </w:rPr>
        <w:drawing>
          <wp:inline distT="0" distB="0" distL="0" distR="0" wp14:anchorId="62F45133" wp14:editId="6568E921">
            <wp:extent cx="2842260" cy="868350"/>
            <wp:effectExtent l="0" t="0" r="0" b="8255"/>
            <wp:docPr id="6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372CABE3-E7B6-4F2C-A11C-452A8F22C4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372CABE3-E7B6-4F2C-A11C-452A8F22C4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68252" cy="87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E30C8" w14:textId="24FACC85" w:rsidR="00D808BC" w:rsidRPr="00D808BC" w:rsidRDefault="00D808BC" w:rsidP="00D808BC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808BC">
        <w:rPr>
          <w:rFonts w:hint="eastAsia"/>
          <w:sz w:val="22"/>
        </w:rPr>
        <w:t xml:space="preserve">몬스터가 입은 </w:t>
      </w:r>
      <w:proofErr w:type="gramStart"/>
      <w:r w:rsidRPr="00D808BC">
        <w:rPr>
          <w:rFonts w:hint="eastAsia"/>
          <w:sz w:val="22"/>
        </w:rPr>
        <w:t>데미지 만큼</w:t>
      </w:r>
      <w:proofErr w:type="gramEnd"/>
      <w:r w:rsidRPr="00D808BC">
        <w:rPr>
          <w:rFonts w:hint="eastAsia"/>
          <w:sz w:val="22"/>
        </w:rPr>
        <w:t xml:space="preserve"> 빨간색 게이지가 줄어들며 0이 되었을 때 몬스터는 사망 처리가 된다.</w:t>
      </w:r>
    </w:p>
    <w:p w14:paraId="151ADB34" w14:textId="7ADE8B2A" w:rsidR="009B480B" w:rsidRPr="009B480B" w:rsidRDefault="009B480B" w:rsidP="009B480B">
      <w:pPr>
        <w:widowControl/>
        <w:wordWrap/>
        <w:jc w:val="left"/>
      </w:pPr>
      <w:r>
        <w:br w:type="page"/>
      </w:r>
    </w:p>
    <w:p w14:paraId="05AE4406" w14:textId="5196D1A5" w:rsidR="009E41B4" w:rsidRDefault="009E41B4" w:rsidP="009E41B4">
      <w:pPr>
        <w:pStyle w:val="2"/>
        <w:ind w:left="720" w:right="240"/>
        <w:rPr>
          <w:b/>
          <w:i/>
        </w:rPr>
      </w:pPr>
      <w:bookmarkStart w:id="52" w:name="_Toc521671174"/>
      <w:r>
        <w:rPr>
          <w:rFonts w:hint="eastAsia"/>
          <w:b/>
          <w:i/>
        </w:rPr>
        <w:lastRenderedPageBreak/>
        <w:t>이동</w:t>
      </w:r>
      <w:bookmarkEnd w:id="52"/>
    </w:p>
    <w:p w14:paraId="4FADA68B" w14:textId="02D012F6" w:rsidR="009B480B" w:rsidRPr="00431F71" w:rsidRDefault="00854E72" w:rsidP="009B480B">
      <w:pPr>
        <w:pStyle w:val="3"/>
        <w:rPr>
          <w:strike/>
          <w:color w:val="A5A5A5" w:themeColor="accent3"/>
        </w:rPr>
      </w:pPr>
      <w:proofErr w:type="spellStart"/>
      <w:r w:rsidRPr="00431F71">
        <w:rPr>
          <w:rFonts w:hint="eastAsia"/>
          <w:strike/>
          <w:color w:val="A5A5A5" w:themeColor="accent3"/>
        </w:rPr>
        <w:t>텔레</w:t>
      </w:r>
      <w:proofErr w:type="spellEnd"/>
      <w:r w:rsidRPr="00431F71">
        <w:rPr>
          <w:rFonts w:hint="eastAsia"/>
          <w:strike/>
          <w:color w:val="A5A5A5" w:themeColor="accent3"/>
        </w:rPr>
        <w:t xml:space="preserve"> 포트 이동</w:t>
      </w:r>
      <w:r w:rsidRPr="00431F71">
        <w:rPr>
          <w:strike/>
          <w:color w:val="A5A5A5" w:themeColor="accent3"/>
        </w:rPr>
        <w:t xml:space="preserve"> </w:t>
      </w:r>
      <w:r w:rsidRPr="00431F71">
        <w:rPr>
          <w:rFonts w:hint="eastAsia"/>
          <w:strike/>
          <w:color w:val="A5A5A5" w:themeColor="accent3"/>
        </w:rPr>
        <w:t>방식</w:t>
      </w:r>
    </w:p>
    <w:p w14:paraId="32953458" w14:textId="65D46236" w:rsidR="00B71A2D" w:rsidRDefault="002056E4" w:rsidP="006558EB">
      <w:pPr>
        <w:jc w:val="center"/>
      </w:pPr>
      <w:r w:rsidRPr="002056E4">
        <w:rPr>
          <w:noProof/>
        </w:rPr>
        <w:drawing>
          <wp:inline distT="0" distB="0" distL="0" distR="0" wp14:anchorId="752C59B9" wp14:editId="4E0F67B4">
            <wp:extent cx="3648456" cy="3485679"/>
            <wp:effectExtent l="0" t="0" r="9525" b="635"/>
            <wp:docPr id="27" name="그림 26">
              <a:extLst xmlns:a="http://schemas.openxmlformats.org/drawingml/2006/main">
                <a:ext uri="{FF2B5EF4-FFF2-40B4-BE49-F238E27FC236}">
                  <a16:creationId xmlns:a16="http://schemas.microsoft.com/office/drawing/2014/main" id="{C78ED082-C561-45D9-AE70-326DADEBF3F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6">
                      <a:extLst>
                        <a:ext uri="{FF2B5EF4-FFF2-40B4-BE49-F238E27FC236}">
                          <a16:creationId xmlns:a16="http://schemas.microsoft.com/office/drawing/2014/main" id="{C78ED082-C561-45D9-AE70-326DADEBF3F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57272" cy="349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8956D" w14:textId="77777777" w:rsidR="00854E72" w:rsidRDefault="00854E72" w:rsidP="006558EB">
      <w:pPr>
        <w:jc w:val="center"/>
      </w:pPr>
    </w:p>
    <w:p w14:paraId="49726371" w14:textId="10019B14" w:rsidR="009B480B" w:rsidRPr="00431F71" w:rsidRDefault="002056E4" w:rsidP="009B480B">
      <w:pPr>
        <w:pStyle w:val="a3"/>
        <w:numPr>
          <w:ilvl w:val="0"/>
          <w:numId w:val="13"/>
        </w:numPr>
        <w:ind w:leftChars="0"/>
        <w:rPr>
          <w:color w:val="A5A5A5" w:themeColor="accent3"/>
          <w:sz w:val="22"/>
        </w:rPr>
      </w:pPr>
      <w:proofErr w:type="spellStart"/>
      <w:proofErr w:type="gramStart"/>
      <w:r w:rsidRPr="00431F71">
        <w:rPr>
          <w:color w:val="A5A5A5" w:themeColor="accent3"/>
          <w:sz w:val="18"/>
        </w:rPr>
        <w:t>Thumbstick</w:t>
      </w:r>
      <w:proofErr w:type="spellEnd"/>
      <w:r w:rsidRPr="00431F71">
        <w:rPr>
          <w:rFonts w:hint="eastAsia"/>
          <w:color w:val="A5A5A5" w:themeColor="accent3"/>
          <w:sz w:val="22"/>
        </w:rPr>
        <w:t xml:space="preserve"> 을</w:t>
      </w:r>
      <w:proofErr w:type="gramEnd"/>
      <w:r w:rsidRPr="00431F71">
        <w:rPr>
          <w:rFonts w:hint="eastAsia"/>
          <w:color w:val="A5A5A5" w:themeColor="accent3"/>
          <w:sz w:val="22"/>
        </w:rPr>
        <w:t xml:space="preserve"> 사용하여 전,</w:t>
      </w:r>
      <w:r w:rsidRPr="00431F71">
        <w:rPr>
          <w:color w:val="A5A5A5" w:themeColor="accent3"/>
          <w:sz w:val="22"/>
        </w:rPr>
        <w:t xml:space="preserve"> </w:t>
      </w:r>
      <w:r w:rsidRPr="00431F71">
        <w:rPr>
          <w:rFonts w:hint="eastAsia"/>
          <w:color w:val="A5A5A5" w:themeColor="accent3"/>
          <w:sz w:val="22"/>
        </w:rPr>
        <w:t>후,</w:t>
      </w:r>
      <w:r w:rsidRPr="00431F71">
        <w:rPr>
          <w:color w:val="A5A5A5" w:themeColor="accent3"/>
          <w:sz w:val="22"/>
        </w:rPr>
        <w:t xml:space="preserve"> </w:t>
      </w:r>
      <w:r w:rsidRPr="00431F71">
        <w:rPr>
          <w:rFonts w:hint="eastAsia"/>
          <w:color w:val="A5A5A5" w:themeColor="accent3"/>
          <w:sz w:val="22"/>
        </w:rPr>
        <w:t>좌,</w:t>
      </w:r>
      <w:r w:rsidRPr="00431F71">
        <w:rPr>
          <w:color w:val="A5A5A5" w:themeColor="accent3"/>
          <w:sz w:val="22"/>
        </w:rPr>
        <w:t xml:space="preserve"> </w:t>
      </w:r>
      <w:r w:rsidRPr="00431F71">
        <w:rPr>
          <w:rFonts w:hint="eastAsia"/>
          <w:color w:val="A5A5A5" w:themeColor="accent3"/>
          <w:sz w:val="22"/>
        </w:rPr>
        <w:t>우</w:t>
      </w:r>
      <w:r w:rsidRPr="00431F71">
        <w:rPr>
          <w:color w:val="A5A5A5" w:themeColor="accent3"/>
          <w:sz w:val="22"/>
        </w:rPr>
        <w:t xml:space="preserve">, </w:t>
      </w:r>
      <w:r w:rsidRPr="00431F71">
        <w:rPr>
          <w:rFonts w:hint="eastAsia"/>
          <w:color w:val="A5A5A5" w:themeColor="accent3"/>
          <w:sz w:val="22"/>
        </w:rPr>
        <w:t>좌 대각선,</w:t>
      </w:r>
      <w:r w:rsidRPr="00431F71">
        <w:rPr>
          <w:color w:val="A5A5A5" w:themeColor="accent3"/>
          <w:sz w:val="22"/>
        </w:rPr>
        <w:t xml:space="preserve"> </w:t>
      </w:r>
      <w:r w:rsidRPr="00431F71">
        <w:rPr>
          <w:rFonts w:hint="eastAsia"/>
          <w:color w:val="A5A5A5" w:themeColor="accent3"/>
          <w:sz w:val="22"/>
        </w:rPr>
        <w:t xml:space="preserve">우 대각선의 </w:t>
      </w:r>
      <w:r w:rsidRPr="00431F71">
        <w:rPr>
          <w:color w:val="A5A5A5" w:themeColor="accent3"/>
          <w:sz w:val="22"/>
        </w:rPr>
        <w:t>6</w:t>
      </w:r>
      <w:r w:rsidRPr="00431F71">
        <w:rPr>
          <w:rFonts w:hint="eastAsia"/>
          <w:color w:val="A5A5A5" w:themeColor="accent3"/>
          <w:sz w:val="22"/>
        </w:rPr>
        <w:t>방위로 정해진 거리만큼 순간이동을 한다.</w:t>
      </w:r>
    </w:p>
    <w:p w14:paraId="28A71201" w14:textId="02252BB4" w:rsidR="00A643A1" w:rsidRPr="00431F71" w:rsidRDefault="00A643A1" w:rsidP="009B480B">
      <w:pPr>
        <w:pStyle w:val="a3"/>
        <w:numPr>
          <w:ilvl w:val="0"/>
          <w:numId w:val="13"/>
        </w:numPr>
        <w:ind w:leftChars="0"/>
        <w:rPr>
          <w:color w:val="A5A5A5" w:themeColor="accent3"/>
          <w:sz w:val="22"/>
        </w:rPr>
      </w:pPr>
      <w:r w:rsidRPr="00431F71">
        <w:rPr>
          <w:rFonts w:hint="eastAsia"/>
          <w:color w:val="A5A5A5" w:themeColor="accent3"/>
          <w:sz w:val="22"/>
        </w:rPr>
        <w:t xml:space="preserve">캐릭터 초기 </w:t>
      </w:r>
      <w:proofErr w:type="spellStart"/>
      <w:r w:rsidRPr="00431F71">
        <w:rPr>
          <w:rFonts w:hint="eastAsia"/>
          <w:color w:val="A5A5A5" w:themeColor="accent3"/>
          <w:sz w:val="22"/>
        </w:rPr>
        <w:t>이동값은</w:t>
      </w:r>
      <w:proofErr w:type="spellEnd"/>
      <w:r w:rsidRPr="00431F71">
        <w:rPr>
          <w:rFonts w:hint="eastAsia"/>
          <w:color w:val="A5A5A5" w:themeColor="accent3"/>
          <w:sz w:val="22"/>
        </w:rPr>
        <w:t xml:space="preserve"> 전체 맵</w:t>
      </w:r>
      <w:r w:rsidR="007B3746" w:rsidRPr="00431F71">
        <w:rPr>
          <w:color w:val="A5A5A5" w:themeColor="accent3"/>
          <w:sz w:val="22"/>
        </w:rPr>
        <w:t>(128*128)</w:t>
      </w:r>
      <w:r w:rsidR="007B3746" w:rsidRPr="00431F71">
        <w:rPr>
          <w:rFonts w:hint="eastAsia"/>
          <w:color w:val="A5A5A5" w:themeColor="accent3"/>
          <w:sz w:val="22"/>
        </w:rPr>
        <w:t xml:space="preserve">에서 </w:t>
      </w:r>
      <w:r w:rsidR="007B3746" w:rsidRPr="00431F71">
        <w:rPr>
          <w:color w:val="A5A5A5" w:themeColor="accent3"/>
          <w:sz w:val="22"/>
        </w:rPr>
        <w:t>2</w:t>
      </w:r>
      <w:r w:rsidR="007B3746" w:rsidRPr="00431F71">
        <w:rPr>
          <w:rFonts w:hint="eastAsia"/>
          <w:color w:val="A5A5A5" w:themeColor="accent3"/>
          <w:sz w:val="22"/>
        </w:rPr>
        <w:t xml:space="preserve">이며 위 이미지에선 </w:t>
      </w:r>
      <w:r w:rsidR="007B3746" w:rsidRPr="00431F71">
        <w:rPr>
          <w:color w:val="A5A5A5" w:themeColor="accent3"/>
          <w:sz w:val="22"/>
        </w:rPr>
        <w:t>4</w:t>
      </w:r>
      <w:proofErr w:type="gramStart"/>
      <w:r w:rsidRPr="00431F71">
        <w:rPr>
          <w:rFonts w:hint="eastAsia"/>
          <w:color w:val="A5A5A5" w:themeColor="accent3"/>
          <w:sz w:val="22"/>
        </w:rPr>
        <w:t>이다.</w:t>
      </w:r>
      <w:r w:rsidR="00854E72" w:rsidRPr="00431F71">
        <w:rPr>
          <w:color w:val="A5A5A5" w:themeColor="accent3"/>
          <w:sz w:val="22"/>
        </w:rPr>
        <w:t>(</w:t>
      </w:r>
      <w:proofErr w:type="gramEnd"/>
      <w:r w:rsidR="00854E72" w:rsidRPr="00431F71">
        <w:rPr>
          <w:rFonts w:hint="eastAsia"/>
          <w:color w:val="A5A5A5" w:themeColor="accent3"/>
          <w:sz w:val="22"/>
        </w:rPr>
        <w:t>m단위)</w:t>
      </w:r>
    </w:p>
    <w:p w14:paraId="445DB4CD" w14:textId="77777777" w:rsidR="009B480B" w:rsidRPr="00431F71" w:rsidRDefault="009B480B" w:rsidP="009B480B">
      <w:pPr>
        <w:rPr>
          <w:color w:val="A5A5A5" w:themeColor="accent3"/>
        </w:rPr>
      </w:pPr>
    </w:p>
    <w:p w14:paraId="59EDF2A4" w14:textId="24DD8BF7" w:rsidR="009B480B" w:rsidRPr="00431F71" w:rsidRDefault="009B480B" w:rsidP="00130A66">
      <w:pPr>
        <w:pStyle w:val="3"/>
        <w:rPr>
          <w:strike/>
          <w:color w:val="A5A5A5" w:themeColor="accent3"/>
        </w:rPr>
      </w:pPr>
      <w:r w:rsidRPr="00431F71">
        <w:rPr>
          <w:rFonts w:hint="eastAsia"/>
          <w:strike/>
          <w:color w:val="A5A5A5" w:themeColor="accent3"/>
        </w:rPr>
        <w:t xml:space="preserve">플레이어가 </w:t>
      </w:r>
      <w:r w:rsidR="00861AD5" w:rsidRPr="00431F71">
        <w:rPr>
          <w:rFonts w:hint="eastAsia"/>
          <w:strike/>
          <w:color w:val="A5A5A5" w:themeColor="accent3"/>
        </w:rPr>
        <w:t>이동 제한의</w:t>
      </w:r>
      <w:r w:rsidRPr="00431F71">
        <w:rPr>
          <w:rFonts w:hint="eastAsia"/>
          <w:strike/>
          <w:color w:val="A5A5A5" w:themeColor="accent3"/>
        </w:rPr>
        <w:t xml:space="preserve"> 이유</w:t>
      </w:r>
    </w:p>
    <w:p w14:paraId="18825313" w14:textId="58E01441" w:rsidR="009B480B" w:rsidRDefault="009B480B" w:rsidP="00861AD5">
      <w:pPr>
        <w:jc w:val="center"/>
      </w:pPr>
      <w:r w:rsidRPr="00601704">
        <w:rPr>
          <w:noProof/>
        </w:rPr>
        <w:drawing>
          <wp:inline distT="0" distB="0" distL="0" distR="0" wp14:anchorId="15580FB8" wp14:editId="6E5FCF45">
            <wp:extent cx="3802380" cy="2196931"/>
            <wp:effectExtent l="0" t="0" r="762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04791" cy="219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AD5">
        <w:rPr>
          <w:rFonts w:hint="eastAsia"/>
          <w:noProof/>
        </w:rPr>
        <w:drawing>
          <wp:inline distT="0" distB="0" distL="0" distR="0" wp14:anchorId="2775E844" wp14:editId="1B67FB26">
            <wp:extent cx="1543685" cy="2183347"/>
            <wp:effectExtent l="0" t="0" r="0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모션001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3664" cy="219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D0B" w14:textId="77777777" w:rsidR="009B480B" w:rsidRPr="00364A3C" w:rsidRDefault="009B480B" w:rsidP="009B480B">
      <w:pPr>
        <w:pStyle w:val="a3"/>
        <w:numPr>
          <w:ilvl w:val="0"/>
          <w:numId w:val="13"/>
        </w:numPr>
        <w:ind w:leftChars="0"/>
        <w:rPr>
          <w:color w:val="5B9BD5" w:themeColor="accent1"/>
          <w:sz w:val="20"/>
          <w:szCs w:val="20"/>
        </w:rPr>
      </w:pPr>
      <w:r w:rsidRPr="00364A3C">
        <w:rPr>
          <w:rFonts w:hint="eastAsia"/>
          <w:color w:val="5B9BD5" w:themeColor="accent1"/>
          <w:sz w:val="20"/>
          <w:szCs w:val="20"/>
        </w:rPr>
        <w:t xml:space="preserve">게임 내에서 이동이 걷는 모션으로 설정될 경우 이동할 때마다 카메라의 상하 값이 바뀌어 플레이어의 멀미를 </w:t>
      </w:r>
      <w:proofErr w:type="gramStart"/>
      <w:r w:rsidRPr="00364A3C">
        <w:rPr>
          <w:rFonts w:hint="eastAsia"/>
          <w:color w:val="5B9BD5" w:themeColor="accent1"/>
          <w:sz w:val="20"/>
          <w:szCs w:val="20"/>
        </w:rPr>
        <w:t>가속화 시킬</w:t>
      </w:r>
      <w:proofErr w:type="gramEnd"/>
      <w:r w:rsidRPr="00364A3C">
        <w:rPr>
          <w:rFonts w:hint="eastAsia"/>
          <w:color w:val="5B9BD5" w:themeColor="accent1"/>
          <w:sz w:val="20"/>
          <w:szCs w:val="20"/>
        </w:rPr>
        <w:t xml:space="preserve"> 수 있다.</w:t>
      </w:r>
    </w:p>
    <w:p w14:paraId="6B339F5F" w14:textId="77777777" w:rsidR="00642BAA" w:rsidRDefault="009B480B" w:rsidP="00E4797F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color w:val="5B9BD5" w:themeColor="accent1"/>
          <w:sz w:val="20"/>
          <w:szCs w:val="20"/>
        </w:rPr>
      </w:pPr>
      <w:r w:rsidRPr="006558EB">
        <w:rPr>
          <w:rFonts w:hint="eastAsia"/>
          <w:color w:val="5B9BD5" w:themeColor="accent1"/>
          <w:sz w:val="20"/>
          <w:szCs w:val="20"/>
        </w:rPr>
        <w:t xml:space="preserve">걷는 설정에 부드러운 움직임을 </w:t>
      </w:r>
      <w:r w:rsidR="006558EB">
        <w:rPr>
          <w:rFonts w:hint="eastAsia"/>
          <w:color w:val="5B9BD5" w:themeColor="accent1"/>
          <w:sz w:val="20"/>
          <w:szCs w:val="20"/>
        </w:rPr>
        <w:t>넣어도 인지 부조화로 인해 멀미가 유발됨을 확인해 최종적으로 순간이동 방식을 택했다.</w:t>
      </w:r>
    </w:p>
    <w:p w14:paraId="654ABEF8" w14:textId="77777777" w:rsidR="00642BAA" w:rsidRDefault="00642BAA">
      <w:pPr>
        <w:widowControl/>
        <w:wordWrap/>
        <w:jc w:val="left"/>
        <w:rPr>
          <w:color w:val="5B9BD5" w:themeColor="accent1"/>
          <w:sz w:val="20"/>
          <w:szCs w:val="20"/>
        </w:rPr>
      </w:pPr>
      <w:r>
        <w:rPr>
          <w:color w:val="5B9BD5" w:themeColor="accent1"/>
          <w:sz w:val="20"/>
          <w:szCs w:val="20"/>
        </w:rPr>
        <w:br w:type="page"/>
      </w:r>
    </w:p>
    <w:p w14:paraId="3BDC0D4E" w14:textId="2DA67003" w:rsidR="00642BAA" w:rsidRDefault="00642BAA" w:rsidP="00642BAA">
      <w:pPr>
        <w:pStyle w:val="3"/>
        <w:rPr>
          <w:color w:val="FF0000"/>
        </w:rPr>
      </w:pPr>
      <w:r w:rsidRPr="00642BAA">
        <w:rPr>
          <w:rFonts w:hint="eastAsia"/>
          <w:color w:val="FF0000"/>
        </w:rPr>
        <w:lastRenderedPageBreak/>
        <w:t>비행 이동</w:t>
      </w:r>
      <w:r w:rsidR="0000672E">
        <w:rPr>
          <w:rFonts w:hint="eastAsia"/>
          <w:color w:val="FF0000"/>
        </w:rPr>
        <w:t xml:space="preserve"> 방식</w:t>
      </w:r>
    </w:p>
    <w:p w14:paraId="6523FDFA" w14:textId="77777777" w:rsidR="00FE3DB4" w:rsidRPr="00FE3DB4" w:rsidRDefault="00FE3DB4" w:rsidP="00FE3DB4"/>
    <w:p w14:paraId="413D56FC" w14:textId="5670E2DE" w:rsidR="00642BAA" w:rsidRDefault="00642BAA" w:rsidP="00642BAA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sz w:val="22"/>
        </w:rPr>
      </w:pPr>
      <w:r w:rsidRPr="0000672E">
        <w:rPr>
          <w:rFonts w:hint="eastAsia"/>
          <w:sz w:val="22"/>
        </w:rPr>
        <w:t>V</w:t>
      </w:r>
      <w:r w:rsidRPr="0000672E">
        <w:rPr>
          <w:sz w:val="22"/>
        </w:rPr>
        <w:t>R</w:t>
      </w:r>
      <w:r w:rsidRPr="0000672E">
        <w:rPr>
          <w:rFonts w:hint="eastAsia"/>
          <w:sz w:val="22"/>
        </w:rPr>
        <w:t>내의 좌표 문제로 이동 방식 변경</w:t>
      </w:r>
    </w:p>
    <w:p w14:paraId="43BC3B69" w14:textId="1DB8C9DF" w:rsidR="0000672E" w:rsidRPr="0000672E" w:rsidRDefault="004435D0" w:rsidP="00642BAA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sz w:val="22"/>
        </w:rPr>
      </w:pPr>
      <w:r>
        <w:rPr>
          <w:rFonts w:hint="eastAsia"/>
          <w:sz w:val="22"/>
        </w:rPr>
        <w:t>카메라가 흔들리지 않고 부드럽게 움직이는 이동 기획</w:t>
      </w:r>
    </w:p>
    <w:p w14:paraId="7C7C04B8" w14:textId="30D34653" w:rsidR="00642BAA" w:rsidRDefault="0000672E" w:rsidP="00642BAA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sz w:val="22"/>
        </w:rPr>
      </w:pPr>
      <w:r w:rsidRPr="0000672E">
        <w:rPr>
          <w:rFonts w:hint="eastAsia"/>
          <w:sz w:val="22"/>
        </w:rPr>
        <w:t>하체 모델을 넣어 이동 시 비행 모션 구현</w:t>
      </w:r>
    </w:p>
    <w:p w14:paraId="343DA436" w14:textId="77777777" w:rsidR="00FE3DB4" w:rsidRDefault="00FE3DB4" w:rsidP="00FE3DB4">
      <w:pPr>
        <w:pStyle w:val="a3"/>
        <w:widowControl/>
        <w:wordWrap/>
        <w:ind w:leftChars="0" w:left="1160"/>
        <w:jc w:val="left"/>
        <w:rPr>
          <w:sz w:val="22"/>
        </w:rPr>
      </w:pPr>
    </w:p>
    <w:p w14:paraId="51E08F04" w14:textId="3BF88797" w:rsidR="006F7032" w:rsidRPr="0000672E" w:rsidRDefault="007B6504" w:rsidP="006F7032">
      <w:pPr>
        <w:pStyle w:val="a3"/>
        <w:widowControl/>
        <w:wordWrap/>
        <w:ind w:leftChars="0" w:left="1160"/>
        <w:jc w:val="left"/>
        <w:rPr>
          <w:sz w:val="22"/>
        </w:rPr>
      </w:pPr>
      <w:r w:rsidRPr="007B6504">
        <w:rPr>
          <w:noProof/>
          <w:sz w:val="22"/>
        </w:rPr>
        <w:drawing>
          <wp:inline distT="0" distB="0" distL="0" distR="0" wp14:anchorId="48767A9B" wp14:editId="044A627B">
            <wp:extent cx="4650242" cy="2595001"/>
            <wp:effectExtent l="0" t="0" r="0" b="0"/>
            <wp:docPr id="44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2E4D041F-DE31-496A-9EDD-8783154BA41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2E4D041F-DE31-496A-9EDD-8783154BA41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50242" cy="259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39A68" w14:textId="03F74C78" w:rsidR="009B480B" w:rsidRPr="009B480B" w:rsidRDefault="009B480B" w:rsidP="00642BAA">
      <w:pPr>
        <w:widowControl/>
        <w:wordWrap/>
        <w:jc w:val="left"/>
      </w:pPr>
      <w:r>
        <w:br w:type="page"/>
      </w:r>
    </w:p>
    <w:p w14:paraId="0E55EBFE" w14:textId="508FB141" w:rsidR="00D83B74" w:rsidRDefault="005F6C79" w:rsidP="00D83B74">
      <w:pPr>
        <w:pStyle w:val="2"/>
        <w:ind w:left="720" w:right="240"/>
        <w:rPr>
          <w:b/>
          <w:i/>
        </w:rPr>
      </w:pPr>
      <w:bookmarkStart w:id="53" w:name="_Toc521671175"/>
      <w:r>
        <w:rPr>
          <w:rFonts w:hint="eastAsia"/>
          <w:b/>
          <w:i/>
        </w:rPr>
        <w:lastRenderedPageBreak/>
        <w:t>전투</w:t>
      </w:r>
      <w:bookmarkEnd w:id="53"/>
    </w:p>
    <w:p w14:paraId="69977CE7" w14:textId="42B1DCFB" w:rsidR="007665A7" w:rsidRDefault="007665A7" w:rsidP="007665A7">
      <w:pPr>
        <w:pStyle w:val="3"/>
        <w:ind w:left="1200"/>
      </w:pPr>
      <w:r>
        <w:rPr>
          <w:rFonts w:hint="eastAsia"/>
        </w:rPr>
        <w:t>전투 소개</w:t>
      </w:r>
    </w:p>
    <w:p w14:paraId="338FF59D" w14:textId="1B390384" w:rsidR="007665A7" w:rsidRDefault="003B7BB5" w:rsidP="0046148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CA08064" wp14:editId="5DCAA888">
                <wp:simplePos x="0" y="0"/>
                <wp:positionH relativeFrom="column">
                  <wp:posOffset>1798320</wp:posOffset>
                </wp:positionH>
                <wp:positionV relativeFrom="paragraph">
                  <wp:posOffset>1964690</wp:posOffset>
                </wp:positionV>
                <wp:extent cx="1653540" cy="1676400"/>
                <wp:effectExtent l="38100" t="38100" r="41910" b="38100"/>
                <wp:wrapNone/>
                <wp:docPr id="37" name="직선 연결선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53540" cy="167640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D08FF17" id="직선 연결선 37" o:spid="_x0000_s1026" style="position:absolute;left:0;text-align:lef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1.6pt,154.7pt" to="271.8pt,28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" strokecolor="red" strokeweight="6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30FA222" wp14:editId="0C6FC51C">
                <wp:simplePos x="0" y="0"/>
                <wp:positionH relativeFrom="column">
                  <wp:posOffset>1836420</wp:posOffset>
                </wp:positionH>
                <wp:positionV relativeFrom="paragraph">
                  <wp:posOffset>1957070</wp:posOffset>
                </wp:positionV>
                <wp:extent cx="1607820" cy="1661160"/>
                <wp:effectExtent l="38100" t="38100" r="30480" b="53340"/>
                <wp:wrapNone/>
                <wp:docPr id="55" name="직선 연결선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07820" cy="166116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7A5EAD" id="직선 연결선 55" o:spid="_x0000_s1026" style="position:absolute;left:0;text-align:left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4.6pt,154.1pt" to="271.2pt,28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" strokecolor="red" strokeweight="6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86C1840" wp14:editId="324EC80F">
                <wp:simplePos x="0" y="0"/>
                <wp:positionH relativeFrom="column">
                  <wp:posOffset>1295400</wp:posOffset>
                </wp:positionH>
                <wp:positionV relativeFrom="paragraph">
                  <wp:posOffset>3610610</wp:posOffset>
                </wp:positionV>
                <wp:extent cx="914400" cy="914400"/>
                <wp:effectExtent l="0" t="0" r="0" b="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F898FD" w14:textId="13537FD5" w:rsidR="00B64AB0" w:rsidRPr="003B7BB5" w:rsidRDefault="00B64AB0">
                            <w:pPr>
                              <w:rPr>
                                <w:b/>
                                <w:color w:val="FF0000"/>
                                <w:sz w:val="32"/>
                              </w:rPr>
                            </w:pPr>
                            <w:r w:rsidRPr="003B7BB5">
                              <w:rPr>
                                <w:rFonts w:hint="eastAsia"/>
                                <w:b/>
                                <w:color w:val="FF0000"/>
                                <w:sz w:val="32"/>
                              </w:rPr>
                              <w:t>일반 공격 제거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6C1840" id="Text Box 60" o:spid="_x0000_s1027" type="#_x0000_t202" style="position:absolute;left:0;text-align:left;margin-left:102pt;margin-top:284.3pt;width:1in;height:1in;z-index:2516715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" filled="f" stroked="f" strokeweight=".5pt">
                <v:textbox>
                  <w:txbxContent>
                    <w:p w14:paraId="6AF898FD" w14:textId="13537FD5" w:rsidR="00B64AB0" w:rsidRPr="003B7BB5" w:rsidRDefault="00B64AB0">
                      <w:pPr>
                        <w:rPr>
                          <w:b/>
                          <w:color w:val="FF0000"/>
                          <w:sz w:val="32"/>
                        </w:rPr>
                      </w:pPr>
                      <w:r w:rsidRPr="003B7BB5">
                        <w:rPr>
                          <w:rFonts w:hint="eastAsia"/>
                          <w:b/>
                          <w:color w:val="FF0000"/>
                          <w:sz w:val="32"/>
                        </w:rPr>
                        <w:t>일반 공격 제거</w:t>
                      </w:r>
                    </w:p>
                  </w:txbxContent>
                </v:textbox>
              </v:shape>
            </w:pict>
          </mc:Fallback>
        </mc:AlternateContent>
      </w:r>
      <w:r w:rsidR="006558EB" w:rsidRPr="00B156EF">
        <w:rPr>
          <w:noProof/>
        </w:rPr>
        <w:drawing>
          <wp:inline distT="0" distB="0" distL="0" distR="0" wp14:anchorId="52051BCC" wp14:editId="0EAEB597">
            <wp:extent cx="5265420" cy="4071781"/>
            <wp:effectExtent l="0" t="0" r="0" b="0"/>
            <wp:docPr id="30" name="그림 29">
              <a:extLst xmlns:a="http://schemas.openxmlformats.org/drawingml/2006/main">
                <a:ext uri="{FF2B5EF4-FFF2-40B4-BE49-F238E27FC236}">
                  <a16:creationId xmlns:a16="http://schemas.microsoft.com/office/drawing/2014/main" id="{8F835499-A3FF-4186-AAB4-EA7BCC82F6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29">
                      <a:extLst>
                        <a:ext uri="{FF2B5EF4-FFF2-40B4-BE49-F238E27FC236}">
                          <a16:creationId xmlns:a16="http://schemas.microsoft.com/office/drawing/2014/main" id="{8F835499-A3FF-4186-AAB4-EA7BCC82F6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5295" cy="407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2C53D" w14:textId="033F0F1B" w:rsidR="00B156EF" w:rsidRDefault="00461486" w:rsidP="00461486">
      <w:pPr>
        <w:jc w:val="center"/>
      </w:pPr>
      <w:r w:rsidRPr="00461486">
        <w:rPr>
          <w:noProof/>
        </w:rPr>
        <w:drawing>
          <wp:inline distT="0" distB="0" distL="0" distR="0" wp14:anchorId="2533252D" wp14:editId="5420EA3F">
            <wp:extent cx="5311140" cy="3811044"/>
            <wp:effectExtent l="0" t="0" r="3810" b="0"/>
            <wp:docPr id="39" name="그림 38">
              <a:extLst xmlns:a="http://schemas.openxmlformats.org/drawingml/2006/main">
                <a:ext uri="{FF2B5EF4-FFF2-40B4-BE49-F238E27FC236}">
                  <a16:creationId xmlns:a16="http://schemas.microsoft.com/office/drawing/2014/main" id="{3CBB44E0-4970-4DA4-B7BA-D5BAB7A96E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8">
                      <a:extLst>
                        <a:ext uri="{FF2B5EF4-FFF2-40B4-BE49-F238E27FC236}">
                          <a16:creationId xmlns:a16="http://schemas.microsoft.com/office/drawing/2014/main" id="{3CBB44E0-4970-4DA4-B7BA-D5BAB7A96E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34486" cy="382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9955" w14:textId="12D201B6" w:rsidR="00B156EF" w:rsidRDefault="001E24DE" w:rsidP="001E24DE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t>한 번 등록한 스킬은 다른</w:t>
      </w:r>
      <w:r>
        <w:t xml:space="preserve"> </w:t>
      </w:r>
      <w:r>
        <w:rPr>
          <w:rFonts w:hint="eastAsia"/>
        </w:rPr>
        <w:t>로직을 그리기 전까지 모션으로 반복 사용한다.</w:t>
      </w:r>
    </w:p>
    <w:p w14:paraId="19172C6C" w14:textId="77777777" w:rsidR="00100EAC" w:rsidRPr="007665A7" w:rsidRDefault="00100EAC" w:rsidP="00051E32"/>
    <w:p w14:paraId="70F09A61" w14:textId="77777777" w:rsidR="004C0525" w:rsidRDefault="004C0525" w:rsidP="004C0525">
      <w:pPr>
        <w:pStyle w:val="3"/>
        <w:ind w:left="1200"/>
      </w:pPr>
      <w:r>
        <w:rPr>
          <w:rFonts w:hint="eastAsia"/>
        </w:rPr>
        <w:t>속성</w:t>
      </w:r>
    </w:p>
    <w:p w14:paraId="595F6F73" w14:textId="37903455" w:rsidR="004C0525" w:rsidRDefault="004C0525" w:rsidP="004C0525">
      <w:pPr>
        <w:jc w:val="center"/>
      </w:pPr>
      <w:r w:rsidRPr="004C0525">
        <w:rPr>
          <w:noProof/>
        </w:rPr>
        <w:drawing>
          <wp:inline distT="0" distB="0" distL="0" distR="0" wp14:anchorId="1AEDD646" wp14:editId="4B66C885">
            <wp:extent cx="3226512" cy="2851150"/>
            <wp:effectExtent l="0" t="0" r="0" b="6350"/>
            <wp:docPr id="18" name="그림 17">
              <a:extLst xmlns:a="http://schemas.openxmlformats.org/drawingml/2006/main">
                <a:ext uri="{FF2B5EF4-FFF2-40B4-BE49-F238E27FC236}">
                  <a16:creationId xmlns:a16="http://schemas.microsoft.com/office/drawing/2014/main" id="{301C1A3C-002E-4F7C-B2F0-3ED07EAB52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7">
                      <a:extLst>
                        <a:ext uri="{FF2B5EF4-FFF2-40B4-BE49-F238E27FC236}">
                          <a16:creationId xmlns:a16="http://schemas.microsoft.com/office/drawing/2014/main" id="{301C1A3C-002E-4F7C-B2F0-3ED07EAB523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31039" cy="285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DCCA" w14:textId="5ABF78D9" w:rsidR="007665A7" w:rsidRDefault="009A639B" w:rsidP="009A639B">
      <w:pPr>
        <w:pStyle w:val="4"/>
        <w:ind w:left="1440" w:hanging="480"/>
      </w:pPr>
      <w:r>
        <w:rPr>
          <w:rFonts w:hint="eastAsia"/>
        </w:rPr>
        <w:t xml:space="preserve">속성 </w:t>
      </w:r>
      <w:r>
        <w:t>5</w:t>
      </w:r>
      <w:proofErr w:type="gramStart"/>
      <w:r>
        <w:rPr>
          <w:rFonts w:hint="eastAsia"/>
        </w:rPr>
        <w:t xml:space="preserve">종류 </w:t>
      </w:r>
      <w:r>
        <w:t>:</w:t>
      </w:r>
      <w:proofErr w:type="gramEnd"/>
    </w:p>
    <w:p w14:paraId="15270E6B" w14:textId="76DD47E7" w:rsidR="009B5027" w:rsidRPr="009A639B" w:rsidRDefault="009B5027" w:rsidP="009A639B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9A639B">
        <w:rPr>
          <w:rFonts w:hint="eastAsia"/>
          <w:sz w:val="22"/>
        </w:rPr>
        <w:t xml:space="preserve">속성은 </w:t>
      </w:r>
      <w:r w:rsidR="007665A7" w:rsidRPr="009A639B">
        <w:rPr>
          <w:rFonts w:hint="eastAsia"/>
          <w:sz w:val="22"/>
        </w:rPr>
        <w:t xml:space="preserve">기본으로 가지고 있는 것 하나와 </w:t>
      </w:r>
      <w:r w:rsidR="007665A7" w:rsidRPr="009A639B">
        <w:rPr>
          <w:sz w:val="22"/>
        </w:rPr>
        <w:t>1~4</w:t>
      </w:r>
      <w:r w:rsidR="007665A7" w:rsidRPr="009A639B">
        <w:rPr>
          <w:rFonts w:hint="eastAsia"/>
          <w:sz w:val="22"/>
        </w:rPr>
        <w:t xml:space="preserve">스테이지에서 </w:t>
      </w:r>
      <w:r w:rsidRPr="009A639B">
        <w:rPr>
          <w:rFonts w:hint="eastAsia"/>
          <w:sz w:val="22"/>
        </w:rPr>
        <w:t xml:space="preserve">각 스테이지를 클리어 할 때마다 그 보스의 속성을 </w:t>
      </w:r>
      <w:r w:rsidR="007665A7" w:rsidRPr="009A639B">
        <w:rPr>
          <w:rFonts w:hint="eastAsia"/>
          <w:sz w:val="22"/>
        </w:rPr>
        <w:t xml:space="preserve">획득할 수 있는 </w:t>
      </w:r>
      <w:r w:rsidR="007665A7" w:rsidRPr="009A639B">
        <w:rPr>
          <w:sz w:val="22"/>
        </w:rPr>
        <w:t>4</w:t>
      </w:r>
      <w:r w:rsidR="007665A7" w:rsidRPr="009A639B">
        <w:rPr>
          <w:rFonts w:hint="eastAsia"/>
          <w:sz w:val="22"/>
        </w:rPr>
        <w:t xml:space="preserve">가지의 총 </w:t>
      </w:r>
      <w:r w:rsidR="009A639B" w:rsidRPr="009A639B">
        <w:rPr>
          <w:sz w:val="22"/>
        </w:rPr>
        <w:t>5</w:t>
      </w:r>
      <w:r w:rsidR="007665A7" w:rsidRPr="009A639B">
        <w:rPr>
          <w:rFonts w:hint="eastAsia"/>
          <w:sz w:val="22"/>
        </w:rPr>
        <w:t>종류가 있다.</w:t>
      </w:r>
    </w:p>
    <w:p w14:paraId="4031347F" w14:textId="04BF3F1F" w:rsidR="009A639B" w:rsidRDefault="009A639B" w:rsidP="009A639B">
      <w:pPr>
        <w:pStyle w:val="4"/>
        <w:ind w:left="1440" w:hanging="480"/>
      </w:pPr>
      <w:r w:rsidRPr="00196E2F">
        <w:rPr>
          <w:rFonts w:hint="eastAsia"/>
          <w:strike/>
        </w:rPr>
        <w:t>일반 공격</w:t>
      </w:r>
      <w:r>
        <w:rPr>
          <w:rFonts w:hint="eastAsia"/>
        </w:rPr>
        <w:t xml:space="preserve"> +</w:t>
      </w:r>
      <w:r>
        <w:t xml:space="preserve"> </w:t>
      </w:r>
      <w:r>
        <w:rPr>
          <w:rFonts w:hint="eastAsia"/>
        </w:rPr>
        <w:t xml:space="preserve">스킬 </w:t>
      </w:r>
      <w:r>
        <w:t>5</w:t>
      </w:r>
      <w:r>
        <w:rPr>
          <w:rFonts w:hint="eastAsia"/>
        </w:rPr>
        <w:t>종류</w:t>
      </w:r>
    </w:p>
    <w:p w14:paraId="37E52BDA" w14:textId="7766383B" w:rsidR="00196E2F" w:rsidRPr="00196E2F" w:rsidRDefault="00196E2F" w:rsidP="00196E2F">
      <w:pPr>
        <w:pStyle w:val="a3"/>
        <w:numPr>
          <w:ilvl w:val="0"/>
          <w:numId w:val="13"/>
        </w:numPr>
        <w:ind w:leftChars="0"/>
        <w:rPr>
          <w:b/>
          <w:color w:val="FF0000"/>
        </w:rPr>
      </w:pPr>
      <w:r w:rsidRPr="00196E2F">
        <w:rPr>
          <w:rFonts w:hint="eastAsia"/>
          <w:b/>
          <w:color w:val="FF0000"/>
        </w:rPr>
        <w:t>수정:</w:t>
      </w:r>
      <w:r w:rsidRPr="00196E2F">
        <w:rPr>
          <w:b/>
          <w:color w:val="FF0000"/>
        </w:rPr>
        <w:t xml:space="preserve"> </w:t>
      </w:r>
      <w:r w:rsidRPr="00196E2F">
        <w:rPr>
          <w:rFonts w:hint="eastAsia"/>
          <w:b/>
          <w:color w:val="FF0000"/>
        </w:rPr>
        <w:t>일반 공격 제외</w:t>
      </w:r>
    </w:p>
    <w:p w14:paraId="31322E46" w14:textId="0BB047CD" w:rsidR="009A639B" w:rsidRPr="00D0647D" w:rsidRDefault="009A639B" w:rsidP="009A639B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D0647D">
        <w:rPr>
          <w:rFonts w:hint="eastAsia"/>
          <w:sz w:val="22"/>
        </w:rPr>
        <w:t xml:space="preserve">각 속성마다 </w:t>
      </w:r>
      <w:r w:rsidRPr="00194BED">
        <w:rPr>
          <w:rFonts w:hint="eastAsia"/>
          <w:strike/>
          <w:color w:val="A5A5A5" w:themeColor="accent3"/>
          <w:sz w:val="22"/>
        </w:rPr>
        <w:t>일반 공격과</w:t>
      </w:r>
      <w:r w:rsidR="00D0647D" w:rsidRPr="00194BED">
        <w:rPr>
          <w:rFonts w:hint="eastAsia"/>
          <w:color w:val="A5A5A5" w:themeColor="accent3"/>
          <w:sz w:val="22"/>
        </w:rPr>
        <w:t xml:space="preserve"> </w:t>
      </w:r>
      <w:r w:rsidR="00196E2F">
        <w:rPr>
          <w:rFonts w:hint="eastAsia"/>
          <w:sz w:val="22"/>
        </w:rPr>
        <w:t>5가지 스킬이</w:t>
      </w:r>
      <w:r w:rsidR="00D0647D" w:rsidRPr="00D0647D">
        <w:rPr>
          <w:rFonts w:hint="eastAsia"/>
          <w:sz w:val="22"/>
        </w:rPr>
        <w:t xml:space="preserve"> 있다.</w:t>
      </w:r>
    </w:p>
    <w:p w14:paraId="6BC29167" w14:textId="25F40CF7" w:rsidR="009A639B" w:rsidRDefault="009A639B" w:rsidP="009A639B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D0647D">
        <w:rPr>
          <w:rFonts w:hint="eastAsia"/>
          <w:sz w:val="22"/>
        </w:rPr>
        <w:t>속성에 따라 공격이 모두</w:t>
      </w:r>
      <w:r w:rsidRPr="00D0647D">
        <w:rPr>
          <w:sz w:val="22"/>
        </w:rPr>
        <w:t xml:space="preserve"> </w:t>
      </w:r>
      <w:r w:rsidRPr="00D0647D">
        <w:rPr>
          <w:rFonts w:hint="eastAsia"/>
          <w:sz w:val="22"/>
        </w:rPr>
        <w:t>다르다.</w:t>
      </w:r>
    </w:p>
    <w:p w14:paraId="14E7BA3F" w14:textId="77777777" w:rsidR="005205FF" w:rsidRPr="00D0647D" w:rsidRDefault="005205FF" w:rsidP="005205FF">
      <w:pPr>
        <w:pStyle w:val="a3"/>
        <w:ind w:leftChars="0" w:left="1160"/>
        <w:rPr>
          <w:sz w:val="22"/>
        </w:rPr>
      </w:pPr>
    </w:p>
    <w:p w14:paraId="0647B1AD" w14:textId="1040A6B0" w:rsidR="009A639B" w:rsidRDefault="005205FF" w:rsidP="005205FF">
      <w:pPr>
        <w:jc w:val="center"/>
      </w:pPr>
      <w:r w:rsidRPr="005205FF">
        <w:rPr>
          <w:noProof/>
        </w:rPr>
        <w:drawing>
          <wp:inline distT="0" distB="0" distL="0" distR="0" wp14:anchorId="2D713FF1" wp14:editId="622A1705">
            <wp:extent cx="3307080" cy="2364528"/>
            <wp:effectExtent l="0" t="0" r="7620" b="0"/>
            <wp:docPr id="14" name="그림 13">
              <a:extLst xmlns:a="http://schemas.openxmlformats.org/drawingml/2006/main">
                <a:ext uri="{FF2B5EF4-FFF2-40B4-BE49-F238E27FC236}">
                  <a16:creationId xmlns:a16="http://schemas.microsoft.com/office/drawing/2014/main" id="{5D673913-D635-40F8-AC1F-F3DB2780F5C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:a16="http://schemas.microsoft.com/office/drawing/2014/main" id="{5D673913-D635-40F8-AC1F-F3DB2780F5C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11553" cy="236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68AF" w14:textId="77777777" w:rsidR="00916880" w:rsidRDefault="00916880" w:rsidP="005205FF">
      <w:pPr>
        <w:jc w:val="center"/>
      </w:pPr>
    </w:p>
    <w:p w14:paraId="71B911C6" w14:textId="56765D20" w:rsidR="005205FF" w:rsidRPr="00916880" w:rsidRDefault="00916880" w:rsidP="005205FF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916880">
        <w:rPr>
          <w:rFonts w:hint="eastAsia"/>
          <w:sz w:val="22"/>
        </w:rPr>
        <w:t xml:space="preserve">속성은 플레이 설정 창에서 최대 </w:t>
      </w:r>
      <w:r w:rsidRPr="00916880">
        <w:rPr>
          <w:sz w:val="22"/>
        </w:rPr>
        <w:t>3</w:t>
      </w:r>
      <w:r w:rsidRPr="00916880">
        <w:rPr>
          <w:rFonts w:hint="eastAsia"/>
          <w:sz w:val="22"/>
        </w:rPr>
        <w:t>개의 속성을 등록해 사용할 수 있다.</w:t>
      </w:r>
    </w:p>
    <w:p w14:paraId="5F1F2DD9" w14:textId="047003DF" w:rsidR="009B5027" w:rsidRPr="004C0525" w:rsidRDefault="005205FF" w:rsidP="005205FF">
      <w:pPr>
        <w:widowControl/>
        <w:wordWrap/>
        <w:jc w:val="left"/>
      </w:pPr>
      <w:r>
        <w:br w:type="page"/>
      </w:r>
    </w:p>
    <w:p w14:paraId="3D43847D" w14:textId="40A88F78" w:rsidR="004C0525" w:rsidRDefault="004C0525" w:rsidP="004C0525">
      <w:pPr>
        <w:pStyle w:val="3"/>
        <w:ind w:left="1200"/>
      </w:pPr>
      <w:r>
        <w:rPr>
          <w:rFonts w:hint="eastAsia"/>
        </w:rPr>
        <w:lastRenderedPageBreak/>
        <w:t>공격</w:t>
      </w:r>
    </w:p>
    <w:p w14:paraId="1D94BEEB" w14:textId="44E47242" w:rsidR="006B4421" w:rsidRDefault="006B4421" w:rsidP="006B4421">
      <w:pPr>
        <w:pStyle w:val="a3"/>
        <w:numPr>
          <w:ilvl w:val="0"/>
          <w:numId w:val="13"/>
        </w:numPr>
        <w:ind w:leftChars="0"/>
        <w:rPr>
          <w:b/>
          <w:color w:val="FF0000"/>
        </w:rPr>
      </w:pPr>
      <w:r w:rsidRPr="006B4421">
        <w:rPr>
          <w:rFonts w:hint="eastAsia"/>
          <w:b/>
          <w:color w:val="FF0000"/>
        </w:rPr>
        <w:t>일반 공격 제거 스킬 공격만 존재</w:t>
      </w:r>
    </w:p>
    <w:p w14:paraId="0B003921" w14:textId="77777777" w:rsidR="006B4421" w:rsidRPr="006B4421" w:rsidRDefault="006B4421" w:rsidP="006B4421">
      <w:pPr>
        <w:pStyle w:val="a3"/>
        <w:ind w:leftChars="0" w:left="1160"/>
        <w:rPr>
          <w:b/>
          <w:color w:val="FF0000"/>
        </w:rPr>
      </w:pPr>
    </w:p>
    <w:p w14:paraId="623E96F6" w14:textId="0B0E98FF" w:rsidR="004C0525" w:rsidRPr="00194BED" w:rsidRDefault="00852798" w:rsidP="00C06657">
      <w:pPr>
        <w:pStyle w:val="4"/>
        <w:ind w:left="1440" w:hanging="480"/>
        <w:rPr>
          <w:strike/>
          <w:color w:val="A5A5A5" w:themeColor="accent3"/>
        </w:rPr>
      </w:pPr>
      <w:r w:rsidRPr="00194BED">
        <w:rPr>
          <w:rFonts w:hint="eastAsia"/>
          <w:strike/>
          <w:color w:val="A5A5A5" w:themeColor="accent3"/>
        </w:rPr>
        <w:t>일반 공격</w:t>
      </w:r>
      <w:r w:rsidR="008C047F" w:rsidRPr="00194BED">
        <w:rPr>
          <w:rFonts w:hint="eastAsia"/>
          <w:strike/>
          <w:color w:val="A5A5A5" w:themeColor="accent3"/>
        </w:rPr>
        <w:t>=버튼 공격</w:t>
      </w:r>
    </w:p>
    <w:p w14:paraId="30CF3EE2" w14:textId="094D59FF" w:rsidR="00C06657" w:rsidRPr="00194BED" w:rsidRDefault="002D7672" w:rsidP="00C06657">
      <w:pPr>
        <w:pStyle w:val="a3"/>
        <w:numPr>
          <w:ilvl w:val="0"/>
          <w:numId w:val="13"/>
        </w:numPr>
        <w:ind w:leftChars="0"/>
        <w:rPr>
          <w:color w:val="A5A5A5" w:themeColor="accent3"/>
        </w:rPr>
      </w:pPr>
      <w:r w:rsidRPr="00194BED">
        <w:rPr>
          <w:rFonts w:hint="eastAsia"/>
          <w:color w:val="A5A5A5" w:themeColor="accent3"/>
        </w:rPr>
        <w:t>모든</w:t>
      </w:r>
      <w:r w:rsidR="00C06657" w:rsidRPr="00194BED">
        <w:rPr>
          <w:rFonts w:hint="eastAsia"/>
          <w:color w:val="A5A5A5" w:themeColor="accent3"/>
        </w:rPr>
        <w:t xml:space="preserve"> 속성의 일반 공격은</w:t>
      </w:r>
      <w:r w:rsidRPr="00194BED">
        <w:rPr>
          <w:rFonts w:hint="eastAsia"/>
          <w:color w:val="A5A5A5" w:themeColor="accent3"/>
        </w:rPr>
        <w:t xml:space="preserve"> 버튼을 한 번 누를 때 하나의 피사체가 </w:t>
      </w:r>
      <w:proofErr w:type="spellStart"/>
      <w:r w:rsidRPr="00194BED">
        <w:rPr>
          <w:rFonts w:hint="eastAsia"/>
          <w:color w:val="A5A5A5" w:themeColor="accent3"/>
        </w:rPr>
        <w:t>타게팅</w:t>
      </w:r>
      <w:proofErr w:type="spellEnd"/>
      <w:r w:rsidRPr="00194BED">
        <w:rPr>
          <w:rFonts w:hint="eastAsia"/>
          <w:color w:val="A5A5A5" w:themeColor="accent3"/>
        </w:rPr>
        <w:t xml:space="preserve"> 된 적에게 날아가며 그 공격력은 모든 스킬들 중에서 가장 낮다.</w:t>
      </w:r>
    </w:p>
    <w:p w14:paraId="2F4FB53E" w14:textId="3BCA9F73" w:rsidR="002D7672" w:rsidRPr="00194BED" w:rsidRDefault="002D7672" w:rsidP="00C06657">
      <w:pPr>
        <w:pStyle w:val="a3"/>
        <w:numPr>
          <w:ilvl w:val="0"/>
          <w:numId w:val="13"/>
        </w:numPr>
        <w:ind w:leftChars="0"/>
        <w:rPr>
          <w:color w:val="A5A5A5" w:themeColor="accent3"/>
        </w:rPr>
      </w:pPr>
      <w:r w:rsidRPr="00194BED">
        <w:rPr>
          <w:rFonts w:hint="eastAsia"/>
          <w:color w:val="A5A5A5" w:themeColor="accent3"/>
        </w:rPr>
        <w:t>속성마다 피사체의 모양이 다르다.</w:t>
      </w:r>
    </w:p>
    <w:p w14:paraId="12DBC9FE" w14:textId="550D1DD9" w:rsidR="007372AD" w:rsidRPr="00194BED" w:rsidRDefault="00E10D9B" w:rsidP="00E10D9B">
      <w:pPr>
        <w:pStyle w:val="a3"/>
        <w:numPr>
          <w:ilvl w:val="0"/>
          <w:numId w:val="13"/>
        </w:numPr>
        <w:ind w:leftChars="0"/>
        <w:rPr>
          <w:color w:val="A5A5A5" w:themeColor="accent3"/>
        </w:rPr>
      </w:pPr>
      <w:r w:rsidRPr="00194BED">
        <w:rPr>
          <w:rFonts w:hint="eastAsia"/>
          <w:color w:val="A5A5A5" w:themeColor="accent3"/>
        </w:rPr>
        <w:t xml:space="preserve">공격에 </w:t>
      </w:r>
      <w:proofErr w:type="spellStart"/>
      <w:r w:rsidRPr="00194BED">
        <w:rPr>
          <w:rFonts w:hint="eastAsia"/>
          <w:color w:val="A5A5A5" w:themeColor="accent3"/>
        </w:rPr>
        <w:t>차징</w:t>
      </w:r>
      <w:proofErr w:type="spellEnd"/>
      <w:r w:rsidRPr="00194BED">
        <w:rPr>
          <w:rFonts w:hint="eastAsia"/>
          <w:color w:val="A5A5A5" w:themeColor="accent3"/>
        </w:rPr>
        <w:t xml:space="preserve"> 개념이 없다.</w:t>
      </w:r>
    </w:p>
    <w:p w14:paraId="733EF4DB" w14:textId="77777777" w:rsidR="00E10D9B" w:rsidRDefault="00E10D9B" w:rsidP="00E10D9B">
      <w:pPr>
        <w:pStyle w:val="a3"/>
        <w:ind w:leftChars="0" w:left="1160"/>
      </w:pPr>
    </w:p>
    <w:p w14:paraId="2264AF44" w14:textId="39C27B90" w:rsidR="006B4421" w:rsidRDefault="00890537" w:rsidP="00890537">
      <w:pPr>
        <w:jc w:val="center"/>
      </w:pPr>
      <w:r w:rsidRPr="00890537">
        <w:rPr>
          <w:noProof/>
        </w:rPr>
        <w:drawing>
          <wp:inline distT="0" distB="0" distL="0" distR="0" wp14:anchorId="5C7538B4" wp14:editId="61EADBB9">
            <wp:extent cx="3110505" cy="5951220"/>
            <wp:effectExtent l="0" t="0" r="0" b="0"/>
            <wp:docPr id="8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408D8E86-C9B5-4352-8F99-2E56ECF59A9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408D8E86-C9B5-4352-8F99-2E56ECF59A9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13082" cy="595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1AE7" w14:textId="77777777" w:rsidR="006B4421" w:rsidRDefault="006B4421">
      <w:pPr>
        <w:widowControl/>
        <w:wordWrap/>
        <w:jc w:val="left"/>
      </w:pPr>
      <w:r>
        <w:br w:type="page"/>
      </w:r>
    </w:p>
    <w:p w14:paraId="28FAD4CD" w14:textId="77777777" w:rsidR="007372AD" w:rsidRPr="00C06657" w:rsidRDefault="007372AD" w:rsidP="00890537">
      <w:pPr>
        <w:jc w:val="center"/>
      </w:pPr>
    </w:p>
    <w:p w14:paraId="7A9AF726" w14:textId="60E72677" w:rsidR="00852798" w:rsidRDefault="00852798" w:rsidP="00C06657">
      <w:pPr>
        <w:pStyle w:val="4"/>
        <w:ind w:left="1440" w:hanging="480"/>
      </w:pPr>
      <w:r>
        <w:rPr>
          <w:rFonts w:hint="eastAsia"/>
        </w:rPr>
        <w:t>스킬 사용</w:t>
      </w:r>
      <w:r w:rsidR="00E60FCB">
        <w:rPr>
          <w:rFonts w:hint="eastAsia"/>
        </w:rPr>
        <w:t>=모션 공격</w:t>
      </w:r>
    </w:p>
    <w:p w14:paraId="27246572" w14:textId="39FAB607" w:rsidR="00AD38EF" w:rsidRPr="00C06657" w:rsidRDefault="00C06657" w:rsidP="00C06657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C06657">
        <w:rPr>
          <w:rFonts w:hint="eastAsia"/>
          <w:sz w:val="22"/>
        </w:rPr>
        <w:t>플레이어가 사용하는 스킬과 보스 몬스터가 사용하는 스킬</w:t>
      </w:r>
      <w:r w:rsidRPr="00C06657">
        <w:rPr>
          <w:sz w:val="22"/>
        </w:rPr>
        <w:t xml:space="preserve">은 </w:t>
      </w:r>
      <w:r w:rsidRPr="00C06657">
        <w:rPr>
          <w:rFonts w:hint="eastAsia"/>
          <w:sz w:val="22"/>
        </w:rPr>
        <w:t>같다.</w:t>
      </w:r>
    </w:p>
    <w:p w14:paraId="585A42C1" w14:textId="7868987B" w:rsidR="00C43AA1" w:rsidRPr="00854E72" w:rsidRDefault="00C06657" w:rsidP="00854E72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C06657">
        <w:rPr>
          <w:rFonts w:hint="eastAsia"/>
          <w:sz w:val="22"/>
        </w:rPr>
        <w:t>단,</w:t>
      </w:r>
      <w:r w:rsidRPr="00C06657">
        <w:rPr>
          <w:sz w:val="22"/>
        </w:rPr>
        <w:t xml:space="preserve"> </w:t>
      </w:r>
      <w:r w:rsidRPr="00C06657">
        <w:rPr>
          <w:rFonts w:hint="eastAsia"/>
          <w:sz w:val="22"/>
        </w:rPr>
        <w:t>플레이어의 스킬은 사용에 절차가 있고,</w:t>
      </w:r>
      <w:r w:rsidRPr="00C06657">
        <w:rPr>
          <w:sz w:val="22"/>
        </w:rPr>
        <w:t xml:space="preserve"> </w:t>
      </w:r>
      <w:r w:rsidRPr="00C06657">
        <w:rPr>
          <w:rFonts w:hint="eastAsia"/>
          <w:sz w:val="22"/>
        </w:rPr>
        <w:t>응용이 자유롭다.</w:t>
      </w:r>
    </w:p>
    <w:p w14:paraId="2C2AB752" w14:textId="3F2EE162" w:rsidR="00C06657" w:rsidRDefault="00C06657" w:rsidP="00C06657"/>
    <w:p w14:paraId="04893CEE" w14:textId="0894DAA2" w:rsidR="00F21D15" w:rsidRDefault="00F21D15" w:rsidP="00F21D15">
      <w:pPr>
        <w:pStyle w:val="4"/>
        <w:ind w:left="1440" w:hanging="480"/>
      </w:pPr>
      <w:r>
        <w:rPr>
          <w:rFonts w:hint="eastAsia"/>
        </w:rPr>
        <w:t>속성 별 스킬 특징</w:t>
      </w:r>
    </w:p>
    <w:p w14:paraId="51942296" w14:textId="77777777" w:rsidR="00CF2449" w:rsidRPr="00CF2449" w:rsidRDefault="00CF2449" w:rsidP="00CF2449"/>
    <w:p w14:paraId="213ACDC9" w14:textId="77777777" w:rsidR="00CF2449" w:rsidRDefault="00F21D15" w:rsidP="00CF2449">
      <w:pPr>
        <w:pStyle w:val="5"/>
        <w:ind w:left="1680" w:hanging="480"/>
        <w:rPr>
          <w:b/>
        </w:rPr>
      </w:pPr>
      <w:proofErr w:type="spellStart"/>
      <w:r w:rsidRPr="00CF2449">
        <w:rPr>
          <w:rFonts w:hint="eastAsia"/>
          <w:b/>
        </w:rPr>
        <w:t>아즈라</w:t>
      </w:r>
      <w:proofErr w:type="spellEnd"/>
    </w:p>
    <w:p w14:paraId="00A0EA30" w14:textId="2338490E" w:rsidR="00CF2449" w:rsidRPr="00CF2449" w:rsidRDefault="00CF2449" w:rsidP="00CF2449">
      <w:pPr>
        <w:pStyle w:val="5"/>
        <w:ind w:left="1640" w:hanging="440"/>
        <w:rPr>
          <w:b/>
        </w:rPr>
      </w:pPr>
      <w:r w:rsidRPr="00CF2449">
        <w:rPr>
          <w:noProof/>
          <w:sz w:val="22"/>
        </w:rPr>
        <w:drawing>
          <wp:inline distT="0" distB="0" distL="0" distR="0" wp14:anchorId="4E9CF27E" wp14:editId="760FBA37">
            <wp:extent cx="2784260" cy="1856173"/>
            <wp:effectExtent l="0" t="0" r="0" b="0"/>
            <wp:docPr id="38" name="그림 10">
              <a:extLst xmlns:a="http://schemas.openxmlformats.org/drawingml/2006/main">
                <a:ext uri="{FF2B5EF4-FFF2-40B4-BE49-F238E27FC236}">
                  <a16:creationId xmlns:a16="http://schemas.microsoft.com/office/drawing/2014/main" id="{4BCF4550-6DB0-4E3E-9B9E-F60D5F4010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:a16="http://schemas.microsoft.com/office/drawing/2014/main" id="{4BCF4550-6DB0-4E3E-9B9E-F60D5F40104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260" cy="185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C2E" w:rsidRPr="00361C2E">
        <w:rPr>
          <w:b/>
          <w:noProof/>
        </w:rPr>
        <w:drawing>
          <wp:inline distT="0" distB="0" distL="0" distR="0" wp14:anchorId="41576D6F" wp14:editId="6591E53E">
            <wp:extent cx="2564130" cy="1850702"/>
            <wp:effectExtent l="0" t="0" r="7620" b="0"/>
            <wp:docPr id="2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A9A0BF43-3FE4-4AD7-A29C-99AB93E49E6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A9A0BF43-3FE4-4AD7-A29C-99AB93E49E6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92393" cy="187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16053" w14:textId="049BF362" w:rsidR="00CF2449" w:rsidRPr="00CF2449" w:rsidRDefault="00CF2449" w:rsidP="00CF2449">
      <w:pPr>
        <w:pStyle w:val="a3"/>
        <w:numPr>
          <w:ilvl w:val="0"/>
          <w:numId w:val="13"/>
        </w:numPr>
        <w:ind w:leftChars="0"/>
        <w:rPr>
          <w:sz w:val="22"/>
        </w:rPr>
      </w:pPr>
      <w:proofErr w:type="spellStart"/>
      <w:r w:rsidRPr="00CF2449">
        <w:rPr>
          <w:rFonts w:hint="eastAsia"/>
          <w:sz w:val="22"/>
        </w:rPr>
        <w:t>마나를</w:t>
      </w:r>
      <w:proofErr w:type="spellEnd"/>
      <w:r w:rsidRPr="00CF2449">
        <w:rPr>
          <w:rFonts w:hint="eastAsia"/>
          <w:sz w:val="22"/>
        </w:rPr>
        <w:t xml:space="preserve"> 에너지체로 만들어 던지거나 </w:t>
      </w:r>
      <w:proofErr w:type="spellStart"/>
      <w:r w:rsidRPr="00CF2449">
        <w:rPr>
          <w:rFonts w:hint="eastAsia"/>
          <w:sz w:val="22"/>
        </w:rPr>
        <w:t>유도시킨다</w:t>
      </w:r>
      <w:proofErr w:type="spellEnd"/>
      <w:r w:rsidRPr="00CF2449">
        <w:rPr>
          <w:rFonts w:hint="eastAsia"/>
          <w:sz w:val="22"/>
        </w:rPr>
        <w:t>.</w:t>
      </w:r>
    </w:p>
    <w:p w14:paraId="6DD4B1F1" w14:textId="2D7E06CF" w:rsidR="00CF2449" w:rsidRDefault="00CF2449" w:rsidP="00CF2449">
      <w:pPr>
        <w:pStyle w:val="a3"/>
        <w:numPr>
          <w:ilvl w:val="0"/>
          <w:numId w:val="13"/>
        </w:numPr>
        <w:ind w:leftChars="0"/>
        <w:rPr>
          <w:sz w:val="22"/>
        </w:rPr>
      </w:pPr>
      <w:proofErr w:type="gramStart"/>
      <w:r w:rsidRPr="00CF2449">
        <w:rPr>
          <w:rFonts w:hint="eastAsia"/>
          <w:sz w:val="22"/>
        </w:rPr>
        <w:t xml:space="preserve">모션 </w:t>
      </w:r>
      <w:r w:rsidRPr="00CF2449">
        <w:rPr>
          <w:sz w:val="22"/>
        </w:rPr>
        <w:t>:</w:t>
      </w:r>
      <w:proofErr w:type="gramEnd"/>
      <w:r w:rsidRPr="00CF2449">
        <w:rPr>
          <w:sz w:val="22"/>
        </w:rPr>
        <w:t xml:space="preserve"> </w:t>
      </w:r>
      <w:proofErr w:type="spellStart"/>
      <w:r w:rsidRPr="00CF2449">
        <w:rPr>
          <w:rFonts w:hint="eastAsia"/>
          <w:sz w:val="22"/>
        </w:rPr>
        <w:t>차징에</w:t>
      </w:r>
      <w:proofErr w:type="spellEnd"/>
      <w:r w:rsidRPr="00CF2449">
        <w:rPr>
          <w:rFonts w:hint="eastAsia"/>
          <w:sz w:val="22"/>
        </w:rPr>
        <w:t xml:space="preserve"> 따른 발사체의 크기와 형태의 변화를 주로 취한다.</w:t>
      </w:r>
    </w:p>
    <w:p w14:paraId="56D811C2" w14:textId="77777777" w:rsidR="00CF2449" w:rsidRPr="00CF2449" w:rsidRDefault="00CF2449" w:rsidP="00CF2449">
      <w:pPr>
        <w:pStyle w:val="a3"/>
        <w:ind w:leftChars="0" w:left="1160"/>
        <w:rPr>
          <w:sz w:val="22"/>
        </w:rPr>
      </w:pPr>
    </w:p>
    <w:p w14:paraId="30E14E96" w14:textId="77777777" w:rsidR="00CF2449" w:rsidRDefault="00F21D15" w:rsidP="00CF2449">
      <w:pPr>
        <w:pStyle w:val="5"/>
        <w:ind w:left="1680" w:hanging="480"/>
        <w:rPr>
          <w:b/>
        </w:rPr>
      </w:pPr>
      <w:proofErr w:type="spellStart"/>
      <w:r w:rsidRPr="00CF2449">
        <w:rPr>
          <w:rFonts w:hint="eastAsia"/>
          <w:b/>
        </w:rPr>
        <w:t>세이콴</w:t>
      </w:r>
      <w:proofErr w:type="spellEnd"/>
    </w:p>
    <w:p w14:paraId="4D6ED79C" w14:textId="0060051F" w:rsidR="00F21D15" w:rsidRPr="00BD3270" w:rsidRDefault="00CF2449" w:rsidP="00CF2449">
      <w:pPr>
        <w:pStyle w:val="5"/>
        <w:ind w:left="1640" w:hanging="440"/>
        <w:rPr>
          <w:b/>
          <w:sz w:val="22"/>
        </w:rPr>
      </w:pPr>
      <w:r w:rsidRPr="00BD3270">
        <w:rPr>
          <w:noProof/>
          <w:sz w:val="22"/>
        </w:rPr>
        <w:drawing>
          <wp:inline distT="0" distB="0" distL="0" distR="0" wp14:anchorId="4C81247C" wp14:editId="1647E3F7">
            <wp:extent cx="2784260" cy="1856173"/>
            <wp:effectExtent l="0" t="0" r="0" b="0"/>
            <wp:docPr id="40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4917DD23-C9DD-4549-BCA3-B2F1DAB562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4917DD23-C9DD-4549-BCA3-B2F1DAB562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260" cy="185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1387F" w14:textId="4CE6D98C" w:rsidR="00CF2449" w:rsidRPr="00BD3270" w:rsidRDefault="00CF2449" w:rsidP="00CF2449">
      <w:pPr>
        <w:pStyle w:val="a3"/>
        <w:numPr>
          <w:ilvl w:val="0"/>
          <w:numId w:val="13"/>
        </w:numPr>
        <w:ind w:leftChars="0"/>
        <w:rPr>
          <w:sz w:val="22"/>
        </w:rPr>
      </w:pPr>
      <w:proofErr w:type="spellStart"/>
      <w:r w:rsidRPr="00BD3270">
        <w:rPr>
          <w:rFonts w:hint="eastAsia"/>
          <w:sz w:val="22"/>
        </w:rPr>
        <w:t>마나를</w:t>
      </w:r>
      <w:proofErr w:type="spellEnd"/>
      <w:r w:rsidRPr="00BD3270">
        <w:rPr>
          <w:rFonts w:hint="eastAsia"/>
          <w:sz w:val="22"/>
        </w:rPr>
        <w:t xml:space="preserve"> 투영시켜 </w:t>
      </w:r>
      <w:proofErr w:type="spellStart"/>
      <w:r w:rsidR="00196E2F">
        <w:rPr>
          <w:rFonts w:hint="eastAsia"/>
          <w:sz w:val="22"/>
        </w:rPr>
        <w:t>활</w:t>
      </w:r>
      <w:r w:rsidRPr="00BD3270">
        <w:rPr>
          <w:rFonts w:hint="eastAsia"/>
          <w:sz w:val="22"/>
        </w:rPr>
        <w:t>를</w:t>
      </w:r>
      <w:proofErr w:type="spellEnd"/>
      <w:r w:rsidRPr="00BD3270">
        <w:rPr>
          <w:rFonts w:hint="eastAsia"/>
          <w:sz w:val="22"/>
        </w:rPr>
        <w:t xml:space="preserve"> 만들어 사용한다.</w:t>
      </w:r>
    </w:p>
    <w:p w14:paraId="7E993BC0" w14:textId="4F9DDEA3" w:rsidR="00CF2449" w:rsidRPr="00BD3270" w:rsidRDefault="00CF2449" w:rsidP="00CF2449">
      <w:pPr>
        <w:pStyle w:val="a3"/>
        <w:numPr>
          <w:ilvl w:val="0"/>
          <w:numId w:val="13"/>
        </w:numPr>
        <w:ind w:leftChars="0"/>
        <w:rPr>
          <w:sz w:val="22"/>
        </w:rPr>
      </w:pPr>
      <w:proofErr w:type="gramStart"/>
      <w:r w:rsidRPr="00BD3270">
        <w:rPr>
          <w:rFonts w:hint="eastAsia"/>
          <w:sz w:val="22"/>
        </w:rPr>
        <w:t xml:space="preserve">모션 </w:t>
      </w:r>
      <w:r w:rsidRPr="00BD3270">
        <w:rPr>
          <w:sz w:val="22"/>
        </w:rPr>
        <w:t>:</w:t>
      </w:r>
      <w:proofErr w:type="gramEnd"/>
      <w:r w:rsidRPr="00BD3270">
        <w:rPr>
          <w:sz w:val="22"/>
        </w:rPr>
        <w:t xml:space="preserve"> </w:t>
      </w:r>
      <w:r w:rsidR="00196E2F">
        <w:rPr>
          <w:rFonts w:hint="eastAsia"/>
          <w:sz w:val="22"/>
        </w:rPr>
        <w:t>활의</w:t>
      </w:r>
      <w:r w:rsidRPr="00BD3270">
        <w:rPr>
          <w:rFonts w:hint="eastAsia"/>
          <w:sz w:val="22"/>
        </w:rPr>
        <w:t xml:space="preserve"> 사용 동작</w:t>
      </w:r>
      <w:r w:rsidR="007F18D6" w:rsidRPr="00BD3270">
        <w:rPr>
          <w:rFonts w:hint="eastAsia"/>
          <w:sz w:val="22"/>
        </w:rPr>
        <w:t>을 모방하는 모션을 취한다.</w:t>
      </w:r>
    </w:p>
    <w:p w14:paraId="45EF7869" w14:textId="77540C0B" w:rsidR="00CF2449" w:rsidRPr="00CF2449" w:rsidRDefault="00CF2449" w:rsidP="00CF2449">
      <w:pPr>
        <w:jc w:val="center"/>
      </w:pPr>
    </w:p>
    <w:p w14:paraId="5C583B76" w14:textId="77777777" w:rsidR="00BD3270" w:rsidRDefault="00F21D15" w:rsidP="00CF2449">
      <w:pPr>
        <w:pStyle w:val="5"/>
        <w:ind w:left="1680" w:hanging="480"/>
        <w:rPr>
          <w:b/>
        </w:rPr>
      </w:pPr>
      <w:r w:rsidRPr="00CF2449">
        <w:rPr>
          <w:rFonts w:hint="eastAsia"/>
          <w:b/>
        </w:rPr>
        <w:lastRenderedPageBreak/>
        <w:t>비제</w:t>
      </w:r>
    </w:p>
    <w:p w14:paraId="2151F241" w14:textId="19260DF1" w:rsidR="00F21D15" w:rsidRDefault="00BD3270" w:rsidP="00CF2449">
      <w:pPr>
        <w:pStyle w:val="5"/>
        <w:ind w:left="1680" w:hanging="480"/>
        <w:rPr>
          <w:b/>
        </w:rPr>
      </w:pPr>
      <w:r w:rsidRPr="00CF2449">
        <w:rPr>
          <w:noProof/>
        </w:rPr>
        <w:drawing>
          <wp:inline distT="0" distB="0" distL="0" distR="0" wp14:anchorId="20525662" wp14:editId="11C8C14D">
            <wp:extent cx="2784260" cy="1856173"/>
            <wp:effectExtent l="0" t="0" r="0" b="0"/>
            <wp:docPr id="41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5BC2CB86-5DD8-4C72-9561-117563F2BA2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5BC2CB86-5DD8-4C72-9561-117563F2BA2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260" cy="185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19AF5" w14:textId="03A584A0" w:rsidR="00BD3270" w:rsidRPr="00BD3270" w:rsidRDefault="00BD3270" w:rsidP="00BD3270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BD3270">
        <w:rPr>
          <w:rFonts w:hint="eastAsia"/>
          <w:sz w:val="22"/>
        </w:rPr>
        <w:t>개인 혹은 다수의 적에게 전기와 낙뢰를 활용한 공격을 한다.</w:t>
      </w:r>
    </w:p>
    <w:p w14:paraId="7FDD9CCD" w14:textId="68472AF7" w:rsidR="00BD3270" w:rsidRPr="00BD3270" w:rsidRDefault="00BD3270" w:rsidP="00BD3270">
      <w:pPr>
        <w:pStyle w:val="a3"/>
        <w:numPr>
          <w:ilvl w:val="0"/>
          <w:numId w:val="13"/>
        </w:numPr>
        <w:ind w:leftChars="0"/>
        <w:rPr>
          <w:sz w:val="22"/>
        </w:rPr>
      </w:pPr>
      <w:proofErr w:type="gramStart"/>
      <w:r w:rsidRPr="00BD3270">
        <w:rPr>
          <w:rFonts w:hint="eastAsia"/>
          <w:sz w:val="22"/>
        </w:rPr>
        <w:t xml:space="preserve">모션 </w:t>
      </w:r>
      <w:r w:rsidRPr="00BD3270">
        <w:rPr>
          <w:sz w:val="22"/>
        </w:rPr>
        <w:t>:</w:t>
      </w:r>
      <w:proofErr w:type="gramEnd"/>
      <w:r w:rsidRPr="00BD3270">
        <w:rPr>
          <w:sz w:val="22"/>
        </w:rPr>
        <w:t xml:space="preserve"> </w:t>
      </w:r>
      <w:r w:rsidRPr="00BD3270">
        <w:rPr>
          <w:rFonts w:hint="eastAsia"/>
          <w:sz w:val="22"/>
        </w:rPr>
        <w:t xml:space="preserve">위치 트레킹으로 </w:t>
      </w:r>
      <w:r w:rsidR="00F74E79">
        <w:rPr>
          <w:rFonts w:hint="eastAsia"/>
          <w:sz w:val="22"/>
        </w:rPr>
        <w:t xml:space="preserve">타겟에 양손의 포인터를 </w:t>
      </w:r>
      <w:r w:rsidR="00A70D4E">
        <w:rPr>
          <w:rFonts w:hint="eastAsia"/>
          <w:sz w:val="22"/>
        </w:rPr>
        <w:t>겹치는</w:t>
      </w:r>
      <w:r w:rsidRPr="00BD3270">
        <w:rPr>
          <w:rFonts w:hint="eastAsia"/>
          <w:sz w:val="22"/>
        </w:rPr>
        <w:t xml:space="preserve"> 모션이다.</w:t>
      </w:r>
    </w:p>
    <w:p w14:paraId="6EBC9B38" w14:textId="41E7A7A7" w:rsidR="00CF2449" w:rsidRPr="00CF2449" w:rsidRDefault="00CF2449" w:rsidP="00CF2449">
      <w:pPr>
        <w:jc w:val="center"/>
      </w:pPr>
    </w:p>
    <w:p w14:paraId="28F18FDF" w14:textId="77777777" w:rsidR="005F2AD0" w:rsidRDefault="00F21D15" w:rsidP="00CF2449">
      <w:pPr>
        <w:pStyle w:val="5"/>
        <w:ind w:left="1680" w:hanging="480"/>
        <w:rPr>
          <w:b/>
        </w:rPr>
      </w:pPr>
      <w:proofErr w:type="spellStart"/>
      <w:r w:rsidRPr="00CF2449">
        <w:rPr>
          <w:rFonts w:hint="eastAsia"/>
          <w:b/>
        </w:rPr>
        <w:t>베르베시</w:t>
      </w:r>
      <w:proofErr w:type="spellEnd"/>
    </w:p>
    <w:p w14:paraId="1BFB03A7" w14:textId="4B7FC029" w:rsidR="00CF2449" w:rsidRPr="005F2AD0" w:rsidRDefault="005F2AD0" w:rsidP="005F2AD0">
      <w:pPr>
        <w:pStyle w:val="5"/>
        <w:ind w:left="1680" w:hanging="480"/>
        <w:rPr>
          <w:b/>
        </w:rPr>
      </w:pPr>
      <w:r w:rsidRPr="00CF2449">
        <w:rPr>
          <w:noProof/>
        </w:rPr>
        <w:drawing>
          <wp:inline distT="0" distB="0" distL="0" distR="0" wp14:anchorId="32BBB438" wp14:editId="65FDA7BA">
            <wp:extent cx="2784260" cy="1856173"/>
            <wp:effectExtent l="0" t="0" r="0" b="0"/>
            <wp:docPr id="42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1FF73F6C-8BE6-43D2-AF84-1C52E24535B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1FF73F6C-8BE6-43D2-AF84-1C52E24535B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260" cy="185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86064" w14:textId="0D482A96" w:rsidR="00BD3270" w:rsidRPr="00FA1552" w:rsidRDefault="00BD3270" w:rsidP="00BD3270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FA1552">
        <w:rPr>
          <w:rFonts w:hint="eastAsia"/>
          <w:sz w:val="22"/>
        </w:rPr>
        <w:t>가시를 이용하여 적을 공격하거나 저주를 내린다.</w:t>
      </w:r>
    </w:p>
    <w:p w14:paraId="1483DC49" w14:textId="72872A92" w:rsidR="00BD3270" w:rsidRPr="00FA1552" w:rsidRDefault="00BD3270" w:rsidP="00BD3270">
      <w:pPr>
        <w:pStyle w:val="a3"/>
        <w:numPr>
          <w:ilvl w:val="0"/>
          <w:numId w:val="13"/>
        </w:numPr>
        <w:ind w:leftChars="0"/>
        <w:rPr>
          <w:sz w:val="22"/>
        </w:rPr>
      </w:pPr>
      <w:proofErr w:type="gramStart"/>
      <w:r w:rsidRPr="00FA1552">
        <w:rPr>
          <w:rFonts w:hint="eastAsia"/>
          <w:sz w:val="22"/>
        </w:rPr>
        <w:t xml:space="preserve">모션 </w:t>
      </w:r>
      <w:r w:rsidRPr="00FA1552">
        <w:rPr>
          <w:sz w:val="22"/>
        </w:rPr>
        <w:t>:</w:t>
      </w:r>
      <w:proofErr w:type="gramEnd"/>
      <w:r w:rsidRPr="00FA1552">
        <w:rPr>
          <w:sz w:val="22"/>
        </w:rPr>
        <w:t xml:space="preserve"> </w:t>
      </w:r>
      <w:r w:rsidR="00A70D4E">
        <w:rPr>
          <w:rFonts w:hint="eastAsia"/>
          <w:sz w:val="22"/>
        </w:rPr>
        <w:t>가시를 바닥에서 끌어올리는 모션을 취하며 각 컨트롤러를</w:t>
      </w:r>
      <w:r w:rsidR="00002AAC">
        <w:rPr>
          <w:rFonts w:hint="eastAsia"/>
          <w:sz w:val="22"/>
        </w:rPr>
        <w:t xml:space="preserve"> 따로 움직여 공격이 가능하다.</w:t>
      </w:r>
      <w:r w:rsidR="00FA1552" w:rsidRPr="00FA1552">
        <w:rPr>
          <w:rFonts w:hint="eastAsia"/>
          <w:sz w:val="22"/>
        </w:rPr>
        <w:t>.</w:t>
      </w:r>
    </w:p>
    <w:p w14:paraId="4FF18823" w14:textId="77777777" w:rsidR="00FA1552" w:rsidRDefault="00FA1552" w:rsidP="00FA1552">
      <w:pPr>
        <w:pStyle w:val="a3"/>
        <w:ind w:leftChars="0" w:left="1160"/>
      </w:pPr>
    </w:p>
    <w:p w14:paraId="376CB48D" w14:textId="77777777" w:rsidR="005F2AD0" w:rsidRDefault="00F21D15" w:rsidP="005F2AD0">
      <w:pPr>
        <w:pStyle w:val="5"/>
        <w:ind w:left="1680" w:hanging="480"/>
        <w:jc w:val="left"/>
        <w:rPr>
          <w:b/>
        </w:rPr>
      </w:pPr>
      <w:r w:rsidRPr="00CF2449">
        <w:rPr>
          <w:rFonts w:hint="eastAsia"/>
          <w:b/>
        </w:rPr>
        <w:t>델</w:t>
      </w:r>
    </w:p>
    <w:p w14:paraId="389FD931" w14:textId="0FFB515A" w:rsidR="00CF2449" w:rsidRPr="005F2AD0" w:rsidRDefault="005F2AD0" w:rsidP="005F2AD0">
      <w:pPr>
        <w:pStyle w:val="5"/>
        <w:ind w:left="1680" w:hanging="480"/>
        <w:jc w:val="left"/>
        <w:rPr>
          <w:b/>
        </w:rPr>
      </w:pPr>
      <w:r w:rsidRPr="00CF2449">
        <w:rPr>
          <w:noProof/>
        </w:rPr>
        <w:drawing>
          <wp:inline distT="0" distB="0" distL="0" distR="0" wp14:anchorId="3F940A37" wp14:editId="2D58B8EC">
            <wp:extent cx="2784260" cy="1856173"/>
            <wp:effectExtent l="0" t="0" r="0" b="0"/>
            <wp:docPr id="45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790DE913-71D6-4190-8A34-E8A74EF155E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790DE913-71D6-4190-8A34-E8A74EF155E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260" cy="185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75C7C" w14:textId="5B3E88F3" w:rsidR="00FA1552" w:rsidRPr="00FA1552" w:rsidRDefault="00FB780F" w:rsidP="00FB780F">
      <w:pPr>
        <w:pStyle w:val="a3"/>
        <w:ind w:leftChars="0" w:left="1160"/>
        <w:rPr>
          <w:sz w:val="22"/>
        </w:rPr>
      </w:pPr>
      <w:r>
        <w:rPr>
          <w:rFonts w:hint="eastAsia"/>
          <w:sz w:val="22"/>
        </w:rPr>
        <w:t>연주</w:t>
      </w:r>
      <w:r w:rsidR="00FA1552" w:rsidRPr="00FA1552">
        <w:rPr>
          <w:rFonts w:hint="eastAsia"/>
          <w:sz w:val="22"/>
        </w:rPr>
        <w:t>로 시간을 조종하여 버프를 걸거나 적을 교란시킨다.</w:t>
      </w:r>
    </w:p>
    <w:p w14:paraId="0288CB10" w14:textId="54EC5CC8" w:rsidR="00FA1552" w:rsidRPr="00FA1552" w:rsidRDefault="00FA1552" w:rsidP="00FA1552">
      <w:pPr>
        <w:pStyle w:val="a3"/>
        <w:numPr>
          <w:ilvl w:val="0"/>
          <w:numId w:val="13"/>
        </w:numPr>
        <w:ind w:leftChars="0"/>
        <w:rPr>
          <w:sz w:val="22"/>
        </w:rPr>
      </w:pPr>
      <w:proofErr w:type="gramStart"/>
      <w:r w:rsidRPr="00FA1552">
        <w:rPr>
          <w:rFonts w:hint="eastAsia"/>
          <w:sz w:val="22"/>
        </w:rPr>
        <w:t xml:space="preserve">모션 </w:t>
      </w:r>
      <w:r w:rsidRPr="00FA1552">
        <w:rPr>
          <w:sz w:val="22"/>
        </w:rPr>
        <w:t>:</w:t>
      </w:r>
      <w:proofErr w:type="gramEnd"/>
      <w:r w:rsidRPr="00FA1552">
        <w:rPr>
          <w:sz w:val="22"/>
        </w:rPr>
        <w:t xml:space="preserve"> </w:t>
      </w:r>
      <w:r w:rsidR="0004298B">
        <w:rPr>
          <w:rFonts w:hint="eastAsia"/>
          <w:sz w:val="22"/>
        </w:rPr>
        <w:t xml:space="preserve">바이올린을 연주하는 </w:t>
      </w:r>
      <w:r w:rsidRPr="00FA1552">
        <w:rPr>
          <w:rFonts w:hint="eastAsia"/>
          <w:sz w:val="22"/>
        </w:rPr>
        <w:t>모션을 취한다.</w:t>
      </w:r>
    </w:p>
    <w:p w14:paraId="43EE6990" w14:textId="73E28B26" w:rsidR="00AD38EF" w:rsidRPr="004C0525" w:rsidRDefault="00AD38EF" w:rsidP="00AD38EF">
      <w:pPr>
        <w:widowControl/>
        <w:wordWrap/>
        <w:jc w:val="left"/>
      </w:pPr>
    </w:p>
    <w:p w14:paraId="16323642" w14:textId="308F9934" w:rsidR="004C0525" w:rsidRDefault="004C0525" w:rsidP="004C0525">
      <w:pPr>
        <w:pStyle w:val="3"/>
        <w:ind w:left="1200"/>
      </w:pPr>
      <w:r>
        <w:rPr>
          <w:rFonts w:hint="eastAsia"/>
        </w:rPr>
        <w:lastRenderedPageBreak/>
        <w:t>타</w:t>
      </w:r>
      <w:r w:rsidR="00854E72">
        <w:rPr>
          <w:rFonts w:hint="eastAsia"/>
        </w:rPr>
        <w:t>겟</w:t>
      </w:r>
      <w:r>
        <w:rPr>
          <w:rFonts w:hint="eastAsia"/>
        </w:rPr>
        <w:t>팅</w:t>
      </w:r>
    </w:p>
    <w:p w14:paraId="0FF539F5" w14:textId="77777777" w:rsidR="00B85390" w:rsidRPr="00B85390" w:rsidRDefault="00B85390" w:rsidP="00B85390"/>
    <w:p w14:paraId="33D6040C" w14:textId="2210667A" w:rsidR="00854E72" w:rsidRDefault="00B85390" w:rsidP="00B85390">
      <w:pPr>
        <w:pStyle w:val="a3"/>
        <w:numPr>
          <w:ilvl w:val="0"/>
          <w:numId w:val="13"/>
        </w:numPr>
        <w:ind w:leftChars="0"/>
        <w:rPr>
          <w:color w:val="FF0000"/>
          <w:sz w:val="22"/>
        </w:rPr>
      </w:pPr>
      <w:r>
        <w:rPr>
          <w:rFonts w:hint="eastAsia"/>
          <w:color w:val="FF0000"/>
          <w:sz w:val="22"/>
        </w:rPr>
        <w:t xml:space="preserve">공격 대응 </w:t>
      </w:r>
      <w:r w:rsidRPr="00B85390">
        <w:rPr>
          <w:rFonts w:hint="eastAsia"/>
          <w:color w:val="FF0000"/>
          <w:sz w:val="22"/>
        </w:rPr>
        <w:t>모드 제거</w:t>
      </w:r>
    </w:p>
    <w:p w14:paraId="6A381DE0" w14:textId="62F61566" w:rsidR="00EB2FF2" w:rsidRPr="00B85390" w:rsidRDefault="00EB2FF2" w:rsidP="00B85390">
      <w:pPr>
        <w:pStyle w:val="a3"/>
        <w:numPr>
          <w:ilvl w:val="0"/>
          <w:numId w:val="13"/>
        </w:numPr>
        <w:ind w:leftChars="0"/>
        <w:rPr>
          <w:color w:val="FF0000"/>
          <w:sz w:val="22"/>
        </w:rPr>
      </w:pPr>
      <w:r>
        <w:rPr>
          <w:rFonts w:hint="eastAsia"/>
          <w:color w:val="FF0000"/>
          <w:sz w:val="22"/>
        </w:rPr>
        <w:t xml:space="preserve">스킬 특성상 플레이어의 위치에 바로 시전 되는 스킬이 있거나 </w:t>
      </w:r>
      <w:r w:rsidR="003F1981">
        <w:rPr>
          <w:rFonts w:hint="eastAsia"/>
          <w:color w:val="FF0000"/>
          <w:sz w:val="22"/>
        </w:rPr>
        <w:t xml:space="preserve">보스의 공격 주기가 길어질 경우 </w:t>
      </w:r>
      <w:r w:rsidR="003E023D">
        <w:rPr>
          <w:rFonts w:hint="eastAsia"/>
          <w:color w:val="FF0000"/>
          <w:sz w:val="22"/>
        </w:rPr>
        <w:t xml:space="preserve">플레이어의 피격이 없는 경우가 발생 </w:t>
      </w:r>
      <w:r w:rsidR="003E023D">
        <w:rPr>
          <w:color w:val="FF0000"/>
          <w:sz w:val="22"/>
        </w:rPr>
        <w:t>&gt;</w:t>
      </w:r>
      <w:r w:rsidR="003E023D">
        <w:rPr>
          <w:rFonts w:hint="eastAsia"/>
          <w:color w:val="FF0000"/>
          <w:sz w:val="22"/>
        </w:rPr>
        <w:t>긴박감 감소</w:t>
      </w:r>
    </w:p>
    <w:p w14:paraId="7E8C9517" w14:textId="31E20899" w:rsidR="00051E32" w:rsidRPr="00194BED" w:rsidRDefault="00051E32" w:rsidP="00051E32">
      <w:pPr>
        <w:pStyle w:val="a3"/>
        <w:numPr>
          <w:ilvl w:val="0"/>
          <w:numId w:val="13"/>
        </w:numPr>
        <w:ind w:leftChars="0"/>
        <w:rPr>
          <w:strike/>
          <w:color w:val="A5A5A5" w:themeColor="accent3"/>
          <w:sz w:val="22"/>
        </w:rPr>
      </w:pPr>
      <w:r w:rsidRPr="00194BED">
        <w:rPr>
          <w:rFonts w:hint="eastAsia"/>
          <w:strike/>
          <w:color w:val="A5A5A5" w:themeColor="accent3"/>
          <w:sz w:val="22"/>
        </w:rPr>
        <w:t xml:space="preserve">트리거로 플레이 중 전투 모드를 </w:t>
      </w:r>
      <w:r w:rsidRPr="00194BED">
        <w:rPr>
          <w:strike/>
          <w:color w:val="A5A5A5" w:themeColor="accent3"/>
          <w:sz w:val="22"/>
        </w:rPr>
        <w:t>(</w:t>
      </w:r>
      <w:r w:rsidRPr="00194BED">
        <w:rPr>
          <w:rFonts w:hint="eastAsia"/>
          <w:strike/>
          <w:color w:val="A5A5A5" w:themeColor="accent3"/>
          <w:sz w:val="22"/>
        </w:rPr>
        <w:t xml:space="preserve">공격 대응 모드/타겟 추적 모드)에서 번갈아 </w:t>
      </w:r>
      <w:r w:rsidR="00023A7E" w:rsidRPr="00194BED">
        <w:rPr>
          <w:rFonts w:hint="eastAsia"/>
          <w:strike/>
          <w:color w:val="A5A5A5" w:themeColor="accent3"/>
          <w:sz w:val="22"/>
        </w:rPr>
        <w:t>사용</w:t>
      </w:r>
      <w:r w:rsidRPr="00194BED">
        <w:rPr>
          <w:rFonts w:hint="eastAsia"/>
          <w:strike/>
          <w:color w:val="A5A5A5" w:themeColor="accent3"/>
          <w:sz w:val="22"/>
        </w:rPr>
        <w:t xml:space="preserve"> 가능하다.</w:t>
      </w:r>
    </w:p>
    <w:p w14:paraId="4770ABF9" w14:textId="1F2D364D" w:rsidR="00023A7E" w:rsidRPr="00194BED" w:rsidRDefault="00023A7E" w:rsidP="00051E32">
      <w:pPr>
        <w:pStyle w:val="a3"/>
        <w:numPr>
          <w:ilvl w:val="0"/>
          <w:numId w:val="13"/>
        </w:numPr>
        <w:ind w:leftChars="0"/>
        <w:rPr>
          <w:strike/>
          <w:color w:val="A5A5A5" w:themeColor="accent3"/>
          <w:sz w:val="22"/>
        </w:rPr>
      </w:pPr>
      <w:r w:rsidRPr="00194BED">
        <w:rPr>
          <w:rFonts w:hint="eastAsia"/>
          <w:strike/>
          <w:color w:val="A5A5A5" w:themeColor="accent3"/>
          <w:sz w:val="22"/>
        </w:rPr>
        <w:t>기본 설정은 타겟 추적 모드로 되어 있다.</w:t>
      </w:r>
    </w:p>
    <w:p w14:paraId="2488FD2B" w14:textId="77777777" w:rsidR="00023A7E" w:rsidRPr="00051E32" w:rsidRDefault="00023A7E" w:rsidP="00854E72">
      <w:pPr>
        <w:pStyle w:val="a3"/>
        <w:ind w:leftChars="0" w:left="1160"/>
        <w:rPr>
          <w:sz w:val="22"/>
        </w:rPr>
      </w:pPr>
    </w:p>
    <w:p w14:paraId="337EE180" w14:textId="4167C7E6" w:rsidR="00051E32" w:rsidRPr="00194BED" w:rsidRDefault="00051E32" w:rsidP="00051E32">
      <w:pPr>
        <w:pStyle w:val="4"/>
        <w:ind w:left="1440" w:hanging="480"/>
        <w:rPr>
          <w:strike/>
          <w:color w:val="A5A5A5" w:themeColor="accent3"/>
        </w:rPr>
      </w:pPr>
      <w:r w:rsidRPr="00194BED">
        <w:rPr>
          <w:rFonts w:hint="eastAsia"/>
          <w:strike/>
          <w:color w:val="A5A5A5" w:themeColor="accent3"/>
        </w:rPr>
        <w:t>공격 대응 모드</w:t>
      </w:r>
    </w:p>
    <w:p w14:paraId="109DA1B0" w14:textId="77777777" w:rsidR="00051E32" w:rsidRPr="00194BED" w:rsidRDefault="00051E32" w:rsidP="00051E32">
      <w:pPr>
        <w:ind w:left="2400"/>
        <w:rPr>
          <w:strike/>
          <w:color w:val="A5A5A5" w:themeColor="accent3"/>
          <w:sz w:val="22"/>
          <w:szCs w:val="22"/>
        </w:rPr>
      </w:pPr>
      <w:r w:rsidRPr="00194BED">
        <w:rPr>
          <w:rFonts w:hint="eastAsia"/>
          <w:strike/>
          <w:color w:val="A5A5A5" w:themeColor="accent3"/>
          <w:sz w:val="22"/>
          <w:szCs w:val="22"/>
        </w:rPr>
        <w:t>마법 공격의 타겟이 현재 플레이어를 향한 공격을 우선으로 판단, 해당 공격을 맞받아쳐 상쇄시키는 모드. 동일 수준 이상의 스킬을 발동시켜야 상쇄되며, 플레이어를 향한 공격이 없을 시 타겟을 목표물로 하여 마법 스킬 발동한다.</w:t>
      </w:r>
    </w:p>
    <w:p w14:paraId="456C91AE" w14:textId="25A4ED69" w:rsidR="00051E32" w:rsidRDefault="00AE5CA7" w:rsidP="00514827">
      <w:pPr>
        <w:jc w:val="center"/>
      </w:pPr>
      <w:r w:rsidRPr="00AE5CA7">
        <w:rPr>
          <w:noProof/>
        </w:rPr>
        <w:drawing>
          <wp:inline distT="0" distB="0" distL="0" distR="0" wp14:anchorId="43349356" wp14:editId="4609C644">
            <wp:extent cx="3154680" cy="2103120"/>
            <wp:effectExtent l="0" t="0" r="7620" b="0"/>
            <wp:docPr id="4" name="그림 16">
              <a:extLst xmlns:a="http://schemas.openxmlformats.org/drawingml/2006/main">
                <a:ext uri="{FF2B5EF4-FFF2-40B4-BE49-F238E27FC236}">
                  <a16:creationId xmlns:a16="http://schemas.microsoft.com/office/drawing/2014/main" id="{6E3143EB-8D83-4531-9864-4CFB5881059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6">
                      <a:extLst>
                        <a:ext uri="{FF2B5EF4-FFF2-40B4-BE49-F238E27FC236}">
                          <a16:creationId xmlns:a16="http://schemas.microsoft.com/office/drawing/2014/main" id="{6E3143EB-8D83-4531-9864-4CFB5881059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5182" cy="210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FF111" w14:textId="77777777" w:rsidR="00514827" w:rsidRPr="00051E32" w:rsidRDefault="00514827" w:rsidP="00514827">
      <w:pPr>
        <w:jc w:val="center"/>
      </w:pPr>
    </w:p>
    <w:p w14:paraId="2C776394" w14:textId="40B53B05" w:rsidR="00051E32" w:rsidRDefault="00051E32" w:rsidP="00051E32">
      <w:pPr>
        <w:pStyle w:val="4"/>
        <w:ind w:left="1440" w:hanging="480"/>
      </w:pPr>
      <w:r>
        <w:rPr>
          <w:rFonts w:hint="eastAsia"/>
        </w:rPr>
        <w:t>타겟 추적 모드</w:t>
      </w:r>
    </w:p>
    <w:p w14:paraId="3E13E789" w14:textId="77777777" w:rsidR="00051E32" w:rsidRPr="00514827" w:rsidRDefault="00051E32" w:rsidP="00051E32">
      <w:pPr>
        <w:ind w:left="2400"/>
        <w:rPr>
          <w:sz w:val="22"/>
          <w:szCs w:val="22"/>
        </w:rPr>
      </w:pPr>
      <w:r w:rsidRPr="00514827">
        <w:rPr>
          <w:rFonts w:hint="eastAsia"/>
          <w:sz w:val="22"/>
          <w:szCs w:val="22"/>
        </w:rPr>
        <w:t>플레이어를 향한 공격을 무시하고, 선택된 타겟을 목표물로 하여 마법 스킬을 발동한다.</w:t>
      </w:r>
    </w:p>
    <w:p w14:paraId="2533F1F8" w14:textId="12BAEE40" w:rsidR="004C0525" w:rsidRPr="00051E32" w:rsidRDefault="00514827" w:rsidP="00854E72">
      <w:pPr>
        <w:jc w:val="center"/>
      </w:pPr>
      <w:r w:rsidRPr="00514827">
        <w:rPr>
          <w:noProof/>
        </w:rPr>
        <w:drawing>
          <wp:inline distT="0" distB="0" distL="0" distR="0" wp14:anchorId="484DA4E5" wp14:editId="5B1B864B">
            <wp:extent cx="3223260" cy="2148840"/>
            <wp:effectExtent l="0" t="0" r="0" b="3810"/>
            <wp:docPr id="43" name="그림 15">
              <a:extLst xmlns:a="http://schemas.openxmlformats.org/drawingml/2006/main">
                <a:ext uri="{FF2B5EF4-FFF2-40B4-BE49-F238E27FC236}">
                  <a16:creationId xmlns:a16="http://schemas.microsoft.com/office/drawing/2014/main" id="{4BFCE98A-09FA-46F3-B132-5A49958864A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>
                      <a:extLst>
                        <a:ext uri="{FF2B5EF4-FFF2-40B4-BE49-F238E27FC236}">
                          <a16:creationId xmlns:a16="http://schemas.microsoft.com/office/drawing/2014/main" id="{4BFCE98A-09FA-46F3-B132-5A49958864A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0525" w:rsidRPr="00051E32" w:rsidSect="001064AF">
      <w:headerReference w:type="default" r:id="rId65"/>
      <w:footerReference w:type="default" r:id="rId66"/>
      <w:pgSz w:w="11900" w:h="16840"/>
      <w:pgMar w:top="1440" w:right="1080" w:bottom="1440" w:left="1080" w:header="737" w:footer="170" w:gutter="0"/>
      <w:pgBorders>
        <w:top w:val="single" w:sz="4" w:space="4" w:color="000000" w:themeColor="text1"/>
        <w:left w:val="single" w:sz="4" w:space="4" w:color="000000" w:themeColor="text1"/>
        <w:bottom w:val="single" w:sz="4" w:space="4" w:color="000000" w:themeColor="text1"/>
        <w:right w:val="single" w:sz="4" w:space="4" w:color="000000" w:themeColor="text1"/>
      </w:pgBorders>
      <w:cols w:space="425"/>
      <w:docGrid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FA1495E" w14:textId="77777777" w:rsidR="00D81C76" w:rsidRDefault="00D81C76" w:rsidP="002002E4">
      <w:r>
        <w:separator/>
      </w:r>
    </w:p>
  </w:endnote>
  <w:endnote w:type="continuationSeparator" w:id="0">
    <w:p w14:paraId="3C00F006" w14:textId="77777777" w:rsidR="00D81C76" w:rsidRDefault="00D81C76" w:rsidP="002002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한컴바탕">
    <w:panose1 w:val="02030600000101010101"/>
    <w:charset w:val="81"/>
    <w:family w:val="roman"/>
    <w:pitch w:val="variable"/>
    <w:sig w:usb0="F7FFAFFF" w:usb1="FBDFFFFF" w:usb2="00FFFFFF" w:usb3="00000000" w:csb0="803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880945" w14:textId="0FAA53F8" w:rsidR="00B64AB0" w:rsidRDefault="00B64AB0">
    <w:pPr>
      <w:pStyle w:val="a9"/>
      <w:jc w:val="center"/>
      <w:rPr>
        <w:lang w:val="ko-KR"/>
      </w:rPr>
    </w:pPr>
  </w:p>
  <w:tbl>
    <w:tblPr>
      <w:tblStyle w:val="a6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730"/>
    </w:tblGrid>
    <w:tr w:rsidR="00B64AB0" w14:paraId="330082CC" w14:textId="77777777" w:rsidTr="00F41E20">
      <w:tc>
        <w:tcPr>
          <w:tcW w:w="9730" w:type="dxa"/>
        </w:tcPr>
        <w:p w14:paraId="131BF7DD" w14:textId="685E34E8" w:rsidR="00B64AB0" w:rsidRPr="00F41E20" w:rsidRDefault="00B64AB0" w:rsidP="00F41E20">
          <w:pPr>
            <w:pStyle w:val="a9"/>
            <w:jc w:val="center"/>
          </w:pPr>
          <w:r>
            <w:rPr>
              <w:lang w:val="ko-KR"/>
            </w:rPr>
            <w:t xml:space="preserve"> 페이지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PAGE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2</w:t>
          </w:r>
          <w:r>
            <w:rPr>
              <w:b/>
              <w:bCs/>
            </w:rPr>
            <w:fldChar w:fldCharType="end"/>
          </w:r>
          <w:r>
            <w:rPr>
              <w:lang w:val="ko-KR"/>
            </w:rPr>
            <w:t xml:space="preserve"> /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NUMPAGES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29</w:t>
          </w:r>
          <w:r>
            <w:rPr>
              <w:b/>
              <w:bCs/>
            </w:rPr>
            <w:fldChar w:fldCharType="end"/>
          </w:r>
        </w:p>
      </w:tc>
    </w:tr>
  </w:tbl>
  <w:p w14:paraId="28DB6025" w14:textId="77777777" w:rsidR="00B64AB0" w:rsidRDefault="00B64AB0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CAFC0EF" w14:textId="77777777" w:rsidR="00D81C76" w:rsidRDefault="00D81C76" w:rsidP="002002E4">
      <w:r>
        <w:separator/>
      </w:r>
    </w:p>
  </w:footnote>
  <w:footnote w:type="continuationSeparator" w:id="0">
    <w:p w14:paraId="28BA30DE" w14:textId="77777777" w:rsidR="00D81C76" w:rsidRDefault="00D81C76" w:rsidP="002002E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6"/>
      <w:tblpPr w:leftFromText="142" w:rightFromText="142" w:vertAnchor="text" w:horzAnchor="page" w:tblpX="1330" w:tblpY="-182"/>
      <w:tblW w:w="9261" w:type="dxa"/>
      <w:tblBorders>
        <w:top w:val="none" w:sz="0" w:space="0" w:color="auto"/>
        <w:left w:val="none" w:sz="0" w:space="0" w:color="auto"/>
        <w:right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87"/>
      <w:gridCol w:w="3087"/>
      <w:gridCol w:w="3087"/>
    </w:tblGrid>
    <w:tr w:rsidR="00B64AB0" w14:paraId="48374853" w14:textId="77777777" w:rsidTr="00500EC8">
      <w:trPr>
        <w:cantSplit/>
        <w:trHeight w:val="289"/>
      </w:trPr>
      <w:tc>
        <w:tcPr>
          <w:tcW w:w="3087" w:type="dxa"/>
        </w:tcPr>
        <w:p w14:paraId="196A813B" w14:textId="659D1DD3" w:rsidR="00B64AB0" w:rsidRPr="00F41E20" w:rsidRDefault="00B64AB0" w:rsidP="00500EC8">
          <w:pPr>
            <w:pStyle w:val="a8"/>
            <w:jc w:val="left"/>
          </w:pPr>
          <w:r>
            <w:rPr>
              <w:rFonts w:hint="eastAsia"/>
            </w:rPr>
            <w:t>한국산업기술대학교</w:t>
          </w:r>
        </w:p>
      </w:tc>
      <w:tc>
        <w:tcPr>
          <w:tcW w:w="3087" w:type="dxa"/>
        </w:tcPr>
        <w:p w14:paraId="25EC7D7E" w14:textId="4502AFC2" w:rsidR="00B64AB0" w:rsidRPr="00F41E20" w:rsidRDefault="00B64AB0" w:rsidP="00AE257F">
          <w:pPr>
            <w:pStyle w:val="a8"/>
            <w:jc w:val="center"/>
          </w:pPr>
          <w:proofErr w:type="spellStart"/>
          <w:r>
            <w:rPr>
              <w:rFonts w:hint="eastAsia"/>
            </w:rPr>
            <w:t>자각마녀</w:t>
          </w:r>
          <w:proofErr w:type="spellEnd"/>
        </w:p>
      </w:tc>
      <w:tc>
        <w:tcPr>
          <w:tcW w:w="3087" w:type="dxa"/>
        </w:tcPr>
        <w:p w14:paraId="7C970211" w14:textId="65C9F6ED" w:rsidR="00B64AB0" w:rsidRPr="00F41E20" w:rsidRDefault="00B64AB0" w:rsidP="00500EC8">
          <w:pPr>
            <w:pStyle w:val="a8"/>
            <w:jc w:val="right"/>
          </w:pPr>
          <w:proofErr w:type="gramStart"/>
          <w:r>
            <w:rPr>
              <w:rFonts w:hint="eastAsia"/>
            </w:rPr>
            <w:t>작성자 :</w:t>
          </w:r>
          <w:proofErr w:type="gramEnd"/>
          <w:r>
            <w:rPr>
              <w:rFonts w:hint="eastAsia"/>
            </w:rPr>
            <w:t xml:space="preserve"> 전현우, 김민정   </w:t>
          </w:r>
        </w:p>
      </w:tc>
    </w:tr>
  </w:tbl>
  <w:p w14:paraId="08D9270E" w14:textId="58D0A790" w:rsidR="00B64AB0" w:rsidRPr="002002E4" w:rsidRDefault="00B64AB0" w:rsidP="00E25255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CA2CA9"/>
    <w:multiLevelType w:val="multilevel"/>
    <w:tmpl w:val="8946EDC8"/>
    <w:lvl w:ilvl="0">
      <w:numFmt w:val="none"/>
      <w:lvlText w:val=""/>
      <w:lvlJc w:val="left"/>
      <w:pPr>
        <w:tabs>
          <w:tab w:val="num" w:pos="360"/>
        </w:tabs>
      </w:pPr>
    </w:lvl>
    <w:lvl w:ilvl="1">
      <w:start w:val="1"/>
      <w:numFmt w:val="decimal"/>
      <w:suff w:val="space"/>
      <w:lvlText w:val="%10"/>
      <w:lvlJc w:val="left"/>
      <w:pPr>
        <w:ind w:left="0" w:firstLine="0"/>
      </w:pPr>
    </w:lvl>
    <w:lvl w:ilvl="2">
      <w:start w:val="1"/>
      <w:numFmt w:val="decimal"/>
      <w:suff w:val="space"/>
      <w:lvlText w:val="%11"/>
      <w:lvlJc w:val="left"/>
      <w:pPr>
        <w:ind w:left="0" w:firstLine="0"/>
      </w:pPr>
    </w:lvl>
    <w:lvl w:ilvl="3">
      <w:start w:val="1"/>
      <w:numFmt w:val="decimal"/>
      <w:suff w:val="space"/>
      <w:lvlText w:val="%12"/>
      <w:lvlJc w:val="left"/>
      <w:pPr>
        <w:ind w:left="0" w:firstLine="0"/>
      </w:pPr>
    </w:lvl>
    <w:lvl w:ilvl="4">
      <w:start w:val="1"/>
      <w:numFmt w:val="decimal"/>
      <w:suff w:val="space"/>
      <w:lvlText w:val="%13"/>
      <w:lvlJc w:val="left"/>
      <w:pPr>
        <w:ind w:left="0" w:firstLine="0"/>
      </w:pPr>
    </w:lvl>
    <w:lvl w:ilvl="5">
      <w:start w:val="1"/>
      <w:numFmt w:val="decimal"/>
      <w:suff w:val="space"/>
      <w:lvlText w:val="%14"/>
      <w:lvlJc w:val="left"/>
      <w:pPr>
        <w:ind w:left="0" w:firstLine="0"/>
      </w:pPr>
    </w:lvl>
    <w:lvl w:ilvl="6">
      <w:start w:val="1"/>
      <w:numFmt w:val="decimal"/>
      <w:suff w:val="space"/>
      <w:lvlText w:val="%15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F804FD1"/>
    <w:multiLevelType w:val="hybridMultilevel"/>
    <w:tmpl w:val="1362FF08"/>
    <w:lvl w:ilvl="0" w:tplc="F8380542">
      <w:start w:val="3"/>
      <w:numFmt w:val="bullet"/>
      <w:lvlText w:val=""/>
      <w:lvlJc w:val="left"/>
      <w:pPr>
        <w:ind w:left="2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000" w:hanging="400"/>
      </w:pPr>
      <w:rPr>
        <w:rFonts w:ascii="Wingdings" w:hAnsi="Wingdings" w:hint="default"/>
      </w:rPr>
    </w:lvl>
  </w:abstractNum>
  <w:abstractNum w:abstractNumId="2" w15:restartNumberingAfterBreak="0">
    <w:nsid w:val="24A0374F"/>
    <w:multiLevelType w:val="multilevel"/>
    <w:tmpl w:val="A0C2A15A"/>
    <w:lvl w:ilvl="0">
      <w:start w:val="1"/>
      <w:numFmt w:val="decimal"/>
      <w:pStyle w:val="1"/>
      <w:lvlText w:val="%1."/>
      <w:lvlJc w:val="left"/>
      <w:pPr>
        <w:ind w:left="1159" w:hanging="480"/>
      </w:pPr>
      <w:rPr>
        <w:rFonts w:asciiTheme="majorHAnsi" w:eastAsia="바탕" w:hAnsiTheme="majorHAnsi" w:hint="default"/>
        <w:b/>
        <w:i w:val="0"/>
        <w:color w:val="000000" w:themeColor="text1"/>
        <w:sz w:val="24"/>
      </w:rPr>
    </w:lvl>
    <w:lvl w:ilvl="1">
      <w:start w:val="1"/>
      <w:numFmt w:val="upperLetter"/>
      <w:pStyle w:val="2"/>
      <w:lvlText w:val="%2."/>
      <w:lvlJc w:val="left"/>
      <w:pPr>
        <w:ind w:left="1639" w:hanging="480"/>
      </w:pPr>
      <w:rPr>
        <w:rFonts w:asciiTheme="majorHAnsi" w:eastAsia="바탕" w:hAnsiTheme="majorHAnsi" w:hint="default"/>
        <w:b/>
        <w:i w:val="0"/>
        <w:color w:val="000000" w:themeColor="text1"/>
        <w:sz w:val="22"/>
      </w:rPr>
    </w:lvl>
    <w:lvl w:ilvl="2">
      <w:start w:val="1"/>
      <w:numFmt w:val="lowerRoman"/>
      <w:pStyle w:val="3"/>
      <w:lvlText w:val="%3."/>
      <w:lvlJc w:val="right"/>
      <w:pPr>
        <w:ind w:left="2119" w:hanging="480"/>
      </w:pPr>
      <w:rPr>
        <w:rFonts w:asciiTheme="majorHAnsi" w:eastAsia="바탕" w:hAnsiTheme="majorHAnsi" w:hint="default"/>
        <w:b w:val="0"/>
        <w:i w:val="0"/>
        <w:color w:val="000000" w:themeColor="text1"/>
        <w:sz w:val="20"/>
      </w:rPr>
    </w:lvl>
    <w:lvl w:ilvl="3">
      <w:start w:val="1"/>
      <w:numFmt w:val="decimal"/>
      <w:lvlText w:val="%4."/>
      <w:lvlJc w:val="left"/>
      <w:pPr>
        <w:ind w:left="2599" w:hanging="48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3079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3559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4039" w:hanging="48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4519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999" w:hanging="480"/>
      </w:pPr>
      <w:rPr>
        <w:rFonts w:hint="eastAsia"/>
      </w:rPr>
    </w:lvl>
  </w:abstractNum>
  <w:abstractNum w:abstractNumId="3" w15:restartNumberingAfterBreak="0">
    <w:nsid w:val="3F4A46DE"/>
    <w:multiLevelType w:val="hybridMultilevel"/>
    <w:tmpl w:val="1626F360"/>
    <w:lvl w:ilvl="0" w:tplc="F0DA762C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47233B98"/>
    <w:multiLevelType w:val="hybridMultilevel"/>
    <w:tmpl w:val="E08E4498"/>
    <w:lvl w:ilvl="0" w:tplc="B0EA934A">
      <w:start w:val="17"/>
      <w:numFmt w:val="bullet"/>
      <w:lvlText w:val="-"/>
      <w:lvlJc w:val="left"/>
      <w:pPr>
        <w:ind w:left="1560" w:hanging="360"/>
      </w:pPr>
      <w:rPr>
        <w:rFonts w:ascii="맑은 고딕" w:eastAsia="맑은 고딕" w:hAnsi="맑은 고딕" w:cstheme="majorBidi" w:hint="eastAsia"/>
        <w:sz w:val="24"/>
      </w:rPr>
    </w:lvl>
    <w:lvl w:ilvl="1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5" w15:restartNumberingAfterBreak="0">
    <w:nsid w:val="56D20298"/>
    <w:multiLevelType w:val="multilevel"/>
    <w:tmpl w:val="4ADA2342"/>
    <w:lvl w:ilvl="0">
      <w:start w:val="2"/>
      <w:numFmt w:val="decimal"/>
      <w:suff w:val="space"/>
      <w:lvlText w:val="-"/>
      <w:lvlJc w:val="left"/>
      <w:pPr>
        <w:ind w:left="0" w:firstLine="0"/>
      </w:pPr>
      <w:rPr>
        <w:rFonts w:ascii="맑은 고딕" w:eastAsia="맑은 고딕" w:hAnsi="맑은 고딕" w:hint="eastAsia"/>
        <w:color w:val="000000"/>
        <w:w w:val="100"/>
        <w:sz w:val="20"/>
      </w:rPr>
    </w:lvl>
    <w:lvl w:ilvl="1">
      <w:start w:val="1"/>
      <w:numFmt w:val="decimal"/>
      <w:suff w:val="space"/>
      <w:lvlText w:val="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2">
      <w:start w:val="1"/>
      <w:numFmt w:val="decimal"/>
      <w:suff w:val="space"/>
      <w:lvlText w:val="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3">
      <w:start w:val="1"/>
      <w:numFmt w:val="decimal"/>
      <w:suff w:val="space"/>
      <w:lvlText w:val="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4">
      <w:start w:val="1"/>
      <w:numFmt w:val="decimal"/>
      <w:suff w:val="space"/>
      <w:lvlText w:val="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5">
      <w:start w:val="1"/>
      <w:numFmt w:val="decimal"/>
      <w:suff w:val="space"/>
      <w:lvlText w:val="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6">
      <w:start w:val="1"/>
      <w:numFmt w:val="decimal"/>
      <w:suff w:val="space"/>
      <w:lvlText w:val="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7331A41"/>
    <w:multiLevelType w:val="hybridMultilevel"/>
    <w:tmpl w:val="01E06168"/>
    <w:lvl w:ilvl="0" w:tplc="9432BFE4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"/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6"/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4"/>
  </w:num>
  <w:num w:numId="18">
    <w:abstractNumId w:val="5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  <w:lvlOverride w:ilvl="0">
      <w:startOverride w:val="2"/>
    </w:lvlOverride>
  </w:num>
  <w:num w:numId="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"/>
  </w:num>
  <w:numIdMacAtCleanup w:val="1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김민정">
    <w15:presenceInfo w15:providerId="Windows Live" w15:userId="c572da18e4f98b4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rawingGridHorizontalSpacing w:val="120"/>
  <w:drawingGridVerticalSpacing w:val="2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4A48"/>
    <w:rsid w:val="00000539"/>
    <w:rsid w:val="00000DF2"/>
    <w:rsid w:val="00001442"/>
    <w:rsid w:val="00001D48"/>
    <w:rsid w:val="000027AF"/>
    <w:rsid w:val="00002AAC"/>
    <w:rsid w:val="00002B3D"/>
    <w:rsid w:val="000036E1"/>
    <w:rsid w:val="000037BB"/>
    <w:rsid w:val="00003CC8"/>
    <w:rsid w:val="000045FF"/>
    <w:rsid w:val="0000470E"/>
    <w:rsid w:val="0000476F"/>
    <w:rsid w:val="000047E2"/>
    <w:rsid w:val="0000485E"/>
    <w:rsid w:val="00004D9F"/>
    <w:rsid w:val="0000622B"/>
    <w:rsid w:val="0000672E"/>
    <w:rsid w:val="000076C1"/>
    <w:rsid w:val="0001115F"/>
    <w:rsid w:val="00011312"/>
    <w:rsid w:val="000116EA"/>
    <w:rsid w:val="00011DBA"/>
    <w:rsid w:val="00011E07"/>
    <w:rsid w:val="0001270E"/>
    <w:rsid w:val="0001281C"/>
    <w:rsid w:val="000131AD"/>
    <w:rsid w:val="00013384"/>
    <w:rsid w:val="00013B5A"/>
    <w:rsid w:val="0001412A"/>
    <w:rsid w:val="00014CCD"/>
    <w:rsid w:val="00014D6E"/>
    <w:rsid w:val="00015ABA"/>
    <w:rsid w:val="00016673"/>
    <w:rsid w:val="00016E55"/>
    <w:rsid w:val="00017C02"/>
    <w:rsid w:val="000201CF"/>
    <w:rsid w:val="000211DA"/>
    <w:rsid w:val="0002130E"/>
    <w:rsid w:val="00021C9E"/>
    <w:rsid w:val="0002240D"/>
    <w:rsid w:val="00022D49"/>
    <w:rsid w:val="000232C9"/>
    <w:rsid w:val="000238F5"/>
    <w:rsid w:val="00023A7E"/>
    <w:rsid w:val="0002431C"/>
    <w:rsid w:val="000243F8"/>
    <w:rsid w:val="00024F38"/>
    <w:rsid w:val="00025B98"/>
    <w:rsid w:val="000261A6"/>
    <w:rsid w:val="00026D85"/>
    <w:rsid w:val="00030B3F"/>
    <w:rsid w:val="0003110F"/>
    <w:rsid w:val="000315AC"/>
    <w:rsid w:val="000316C7"/>
    <w:rsid w:val="00031E89"/>
    <w:rsid w:val="000322D3"/>
    <w:rsid w:val="000326C0"/>
    <w:rsid w:val="000329B2"/>
    <w:rsid w:val="00033081"/>
    <w:rsid w:val="00033086"/>
    <w:rsid w:val="00033276"/>
    <w:rsid w:val="00033325"/>
    <w:rsid w:val="000334C9"/>
    <w:rsid w:val="00033D50"/>
    <w:rsid w:val="00034757"/>
    <w:rsid w:val="00034B26"/>
    <w:rsid w:val="00035087"/>
    <w:rsid w:val="00035132"/>
    <w:rsid w:val="000352C6"/>
    <w:rsid w:val="000356CB"/>
    <w:rsid w:val="000359AD"/>
    <w:rsid w:val="000359B4"/>
    <w:rsid w:val="00035F0F"/>
    <w:rsid w:val="00036BF3"/>
    <w:rsid w:val="00037BB2"/>
    <w:rsid w:val="00040123"/>
    <w:rsid w:val="000404BF"/>
    <w:rsid w:val="0004148E"/>
    <w:rsid w:val="00041798"/>
    <w:rsid w:val="00041ACD"/>
    <w:rsid w:val="00041EE7"/>
    <w:rsid w:val="00042843"/>
    <w:rsid w:val="0004298B"/>
    <w:rsid w:val="00042AD4"/>
    <w:rsid w:val="00042EAD"/>
    <w:rsid w:val="00043047"/>
    <w:rsid w:val="00043308"/>
    <w:rsid w:val="0004334B"/>
    <w:rsid w:val="000434C8"/>
    <w:rsid w:val="0004353A"/>
    <w:rsid w:val="00043559"/>
    <w:rsid w:val="00044BA8"/>
    <w:rsid w:val="00045A9E"/>
    <w:rsid w:val="00046BC1"/>
    <w:rsid w:val="00047E0F"/>
    <w:rsid w:val="00047F41"/>
    <w:rsid w:val="000503BA"/>
    <w:rsid w:val="00051107"/>
    <w:rsid w:val="00051797"/>
    <w:rsid w:val="000517A1"/>
    <w:rsid w:val="00051BB2"/>
    <w:rsid w:val="00051E32"/>
    <w:rsid w:val="000535C8"/>
    <w:rsid w:val="00054001"/>
    <w:rsid w:val="00054028"/>
    <w:rsid w:val="00054EDD"/>
    <w:rsid w:val="00055B99"/>
    <w:rsid w:val="00055E59"/>
    <w:rsid w:val="00055F07"/>
    <w:rsid w:val="00056B12"/>
    <w:rsid w:val="00056C41"/>
    <w:rsid w:val="00056E94"/>
    <w:rsid w:val="000571FB"/>
    <w:rsid w:val="000602D7"/>
    <w:rsid w:val="00060BA0"/>
    <w:rsid w:val="00061B58"/>
    <w:rsid w:val="00061CE9"/>
    <w:rsid w:val="00061D24"/>
    <w:rsid w:val="00061DD7"/>
    <w:rsid w:val="00062551"/>
    <w:rsid w:val="00062840"/>
    <w:rsid w:val="00062AFA"/>
    <w:rsid w:val="00062B97"/>
    <w:rsid w:val="00062F2B"/>
    <w:rsid w:val="00063C23"/>
    <w:rsid w:val="000644EF"/>
    <w:rsid w:val="000645C3"/>
    <w:rsid w:val="000649EE"/>
    <w:rsid w:val="00064BCB"/>
    <w:rsid w:val="000666C2"/>
    <w:rsid w:val="00066D03"/>
    <w:rsid w:val="00066F3F"/>
    <w:rsid w:val="00067061"/>
    <w:rsid w:val="00067E29"/>
    <w:rsid w:val="00067EA4"/>
    <w:rsid w:val="00067F84"/>
    <w:rsid w:val="0007048A"/>
    <w:rsid w:val="00070DD8"/>
    <w:rsid w:val="0007128E"/>
    <w:rsid w:val="000713F4"/>
    <w:rsid w:val="0007399A"/>
    <w:rsid w:val="000740A9"/>
    <w:rsid w:val="000746A6"/>
    <w:rsid w:val="00074F87"/>
    <w:rsid w:val="0007552E"/>
    <w:rsid w:val="00075761"/>
    <w:rsid w:val="00075AC0"/>
    <w:rsid w:val="00076170"/>
    <w:rsid w:val="00076B17"/>
    <w:rsid w:val="00077072"/>
    <w:rsid w:val="00077403"/>
    <w:rsid w:val="00077AD5"/>
    <w:rsid w:val="00077F6B"/>
    <w:rsid w:val="000806C1"/>
    <w:rsid w:val="00080FD2"/>
    <w:rsid w:val="0008153D"/>
    <w:rsid w:val="00081726"/>
    <w:rsid w:val="00081AE4"/>
    <w:rsid w:val="00081B08"/>
    <w:rsid w:val="000821F6"/>
    <w:rsid w:val="0008298A"/>
    <w:rsid w:val="00082ACF"/>
    <w:rsid w:val="00082CDD"/>
    <w:rsid w:val="000830BF"/>
    <w:rsid w:val="000830FA"/>
    <w:rsid w:val="0008310D"/>
    <w:rsid w:val="00083346"/>
    <w:rsid w:val="00083388"/>
    <w:rsid w:val="0008366C"/>
    <w:rsid w:val="000838CB"/>
    <w:rsid w:val="0008408C"/>
    <w:rsid w:val="0008428F"/>
    <w:rsid w:val="00084DC4"/>
    <w:rsid w:val="00084E7F"/>
    <w:rsid w:val="00084F0E"/>
    <w:rsid w:val="00086217"/>
    <w:rsid w:val="0008658F"/>
    <w:rsid w:val="0008744D"/>
    <w:rsid w:val="00087493"/>
    <w:rsid w:val="00087AAE"/>
    <w:rsid w:val="000903F1"/>
    <w:rsid w:val="0009174D"/>
    <w:rsid w:val="0009189D"/>
    <w:rsid w:val="00091D0C"/>
    <w:rsid w:val="0009256E"/>
    <w:rsid w:val="00092F23"/>
    <w:rsid w:val="0009394E"/>
    <w:rsid w:val="00093D5A"/>
    <w:rsid w:val="000944C0"/>
    <w:rsid w:val="00095043"/>
    <w:rsid w:val="0009510B"/>
    <w:rsid w:val="00095276"/>
    <w:rsid w:val="000952DE"/>
    <w:rsid w:val="000956B0"/>
    <w:rsid w:val="00096281"/>
    <w:rsid w:val="0009691B"/>
    <w:rsid w:val="00096942"/>
    <w:rsid w:val="00096EA3"/>
    <w:rsid w:val="000971C7"/>
    <w:rsid w:val="00097A0F"/>
    <w:rsid w:val="00097E3A"/>
    <w:rsid w:val="000A03F2"/>
    <w:rsid w:val="000A078C"/>
    <w:rsid w:val="000A092A"/>
    <w:rsid w:val="000A1E11"/>
    <w:rsid w:val="000A2194"/>
    <w:rsid w:val="000A2198"/>
    <w:rsid w:val="000A2444"/>
    <w:rsid w:val="000A2483"/>
    <w:rsid w:val="000A29C6"/>
    <w:rsid w:val="000A3E4A"/>
    <w:rsid w:val="000A412E"/>
    <w:rsid w:val="000A49A9"/>
    <w:rsid w:val="000A556F"/>
    <w:rsid w:val="000A565B"/>
    <w:rsid w:val="000A5695"/>
    <w:rsid w:val="000A57F0"/>
    <w:rsid w:val="000A65E0"/>
    <w:rsid w:val="000A660F"/>
    <w:rsid w:val="000A6673"/>
    <w:rsid w:val="000A70C0"/>
    <w:rsid w:val="000A72D2"/>
    <w:rsid w:val="000A7A8C"/>
    <w:rsid w:val="000B0CC8"/>
    <w:rsid w:val="000B0E5F"/>
    <w:rsid w:val="000B11E4"/>
    <w:rsid w:val="000B1497"/>
    <w:rsid w:val="000B1A13"/>
    <w:rsid w:val="000B2607"/>
    <w:rsid w:val="000B2EEE"/>
    <w:rsid w:val="000B38D7"/>
    <w:rsid w:val="000B3D4B"/>
    <w:rsid w:val="000B4603"/>
    <w:rsid w:val="000B463D"/>
    <w:rsid w:val="000B4ECA"/>
    <w:rsid w:val="000B5191"/>
    <w:rsid w:val="000B5BF3"/>
    <w:rsid w:val="000B5D77"/>
    <w:rsid w:val="000B6A83"/>
    <w:rsid w:val="000B7192"/>
    <w:rsid w:val="000B7834"/>
    <w:rsid w:val="000B7B62"/>
    <w:rsid w:val="000B7EAC"/>
    <w:rsid w:val="000C0484"/>
    <w:rsid w:val="000C04B4"/>
    <w:rsid w:val="000C0BCF"/>
    <w:rsid w:val="000C106E"/>
    <w:rsid w:val="000C1280"/>
    <w:rsid w:val="000C1D4A"/>
    <w:rsid w:val="000C1F3F"/>
    <w:rsid w:val="000C24E4"/>
    <w:rsid w:val="000C27E2"/>
    <w:rsid w:val="000C2C83"/>
    <w:rsid w:val="000C39CE"/>
    <w:rsid w:val="000C3C12"/>
    <w:rsid w:val="000C3F36"/>
    <w:rsid w:val="000C401C"/>
    <w:rsid w:val="000C4063"/>
    <w:rsid w:val="000C497A"/>
    <w:rsid w:val="000C49EB"/>
    <w:rsid w:val="000C4B3A"/>
    <w:rsid w:val="000C4FC7"/>
    <w:rsid w:val="000C55D1"/>
    <w:rsid w:val="000C583C"/>
    <w:rsid w:val="000C6343"/>
    <w:rsid w:val="000C725D"/>
    <w:rsid w:val="000C7703"/>
    <w:rsid w:val="000C776D"/>
    <w:rsid w:val="000C7ADB"/>
    <w:rsid w:val="000C7DBD"/>
    <w:rsid w:val="000C7ED2"/>
    <w:rsid w:val="000D0621"/>
    <w:rsid w:val="000D1D02"/>
    <w:rsid w:val="000D2131"/>
    <w:rsid w:val="000D3284"/>
    <w:rsid w:val="000D3345"/>
    <w:rsid w:val="000D3AF8"/>
    <w:rsid w:val="000D3C6F"/>
    <w:rsid w:val="000D3F3B"/>
    <w:rsid w:val="000D45F1"/>
    <w:rsid w:val="000D4FFC"/>
    <w:rsid w:val="000D5415"/>
    <w:rsid w:val="000D58A5"/>
    <w:rsid w:val="000D5980"/>
    <w:rsid w:val="000D5A76"/>
    <w:rsid w:val="000D5FAD"/>
    <w:rsid w:val="000D649D"/>
    <w:rsid w:val="000D6AB2"/>
    <w:rsid w:val="000D6C7E"/>
    <w:rsid w:val="000D6EB2"/>
    <w:rsid w:val="000D7047"/>
    <w:rsid w:val="000D7432"/>
    <w:rsid w:val="000D79EB"/>
    <w:rsid w:val="000E017F"/>
    <w:rsid w:val="000E05B5"/>
    <w:rsid w:val="000E0655"/>
    <w:rsid w:val="000E06A9"/>
    <w:rsid w:val="000E0B8D"/>
    <w:rsid w:val="000E1966"/>
    <w:rsid w:val="000E1FB4"/>
    <w:rsid w:val="000E204F"/>
    <w:rsid w:val="000E356E"/>
    <w:rsid w:val="000E381B"/>
    <w:rsid w:val="000E3830"/>
    <w:rsid w:val="000E38C6"/>
    <w:rsid w:val="000E3CF0"/>
    <w:rsid w:val="000E4E90"/>
    <w:rsid w:val="000E6431"/>
    <w:rsid w:val="000E6740"/>
    <w:rsid w:val="000E682B"/>
    <w:rsid w:val="000E68EA"/>
    <w:rsid w:val="000E7347"/>
    <w:rsid w:val="000F0616"/>
    <w:rsid w:val="000F1457"/>
    <w:rsid w:val="000F1880"/>
    <w:rsid w:val="000F1B2D"/>
    <w:rsid w:val="000F1EA3"/>
    <w:rsid w:val="000F29C3"/>
    <w:rsid w:val="000F343E"/>
    <w:rsid w:val="000F35C0"/>
    <w:rsid w:val="000F3F22"/>
    <w:rsid w:val="000F41BD"/>
    <w:rsid w:val="000F4D4D"/>
    <w:rsid w:val="000F5527"/>
    <w:rsid w:val="000F588C"/>
    <w:rsid w:val="000F5C66"/>
    <w:rsid w:val="000F5C78"/>
    <w:rsid w:val="000F6ACA"/>
    <w:rsid w:val="000F6AF3"/>
    <w:rsid w:val="000F729E"/>
    <w:rsid w:val="000F72CA"/>
    <w:rsid w:val="000F74A3"/>
    <w:rsid w:val="000F7D1A"/>
    <w:rsid w:val="00100163"/>
    <w:rsid w:val="0010036C"/>
    <w:rsid w:val="0010046B"/>
    <w:rsid w:val="001004E7"/>
    <w:rsid w:val="00100629"/>
    <w:rsid w:val="00100EAC"/>
    <w:rsid w:val="0010128B"/>
    <w:rsid w:val="001015C5"/>
    <w:rsid w:val="001016D3"/>
    <w:rsid w:val="00101F59"/>
    <w:rsid w:val="0010264D"/>
    <w:rsid w:val="00102CFA"/>
    <w:rsid w:val="00102D23"/>
    <w:rsid w:val="001042FD"/>
    <w:rsid w:val="001047CA"/>
    <w:rsid w:val="00104A73"/>
    <w:rsid w:val="00104CBE"/>
    <w:rsid w:val="001051B3"/>
    <w:rsid w:val="00105A5F"/>
    <w:rsid w:val="00106078"/>
    <w:rsid w:val="001064AF"/>
    <w:rsid w:val="00106554"/>
    <w:rsid w:val="0010673E"/>
    <w:rsid w:val="00106C06"/>
    <w:rsid w:val="00106EFD"/>
    <w:rsid w:val="00107DC5"/>
    <w:rsid w:val="00107E21"/>
    <w:rsid w:val="001101B7"/>
    <w:rsid w:val="001102BA"/>
    <w:rsid w:val="001105B0"/>
    <w:rsid w:val="00110670"/>
    <w:rsid w:val="001107C3"/>
    <w:rsid w:val="00110D18"/>
    <w:rsid w:val="001110EA"/>
    <w:rsid w:val="00111928"/>
    <w:rsid w:val="00112458"/>
    <w:rsid w:val="001129FB"/>
    <w:rsid w:val="00113B0A"/>
    <w:rsid w:val="00113B73"/>
    <w:rsid w:val="00114028"/>
    <w:rsid w:val="00114164"/>
    <w:rsid w:val="00114540"/>
    <w:rsid w:val="001146E3"/>
    <w:rsid w:val="001148E3"/>
    <w:rsid w:val="00114E75"/>
    <w:rsid w:val="001155BD"/>
    <w:rsid w:val="00116515"/>
    <w:rsid w:val="00116554"/>
    <w:rsid w:val="001165EE"/>
    <w:rsid w:val="00116601"/>
    <w:rsid w:val="0011687D"/>
    <w:rsid w:val="00116C65"/>
    <w:rsid w:val="00117A6A"/>
    <w:rsid w:val="00117D61"/>
    <w:rsid w:val="00121E58"/>
    <w:rsid w:val="001228BC"/>
    <w:rsid w:val="00122E10"/>
    <w:rsid w:val="00123085"/>
    <w:rsid w:val="001231CC"/>
    <w:rsid w:val="0012362D"/>
    <w:rsid w:val="0012391F"/>
    <w:rsid w:val="00124292"/>
    <w:rsid w:val="00124596"/>
    <w:rsid w:val="001245F3"/>
    <w:rsid w:val="001247D8"/>
    <w:rsid w:val="00124807"/>
    <w:rsid w:val="001248F2"/>
    <w:rsid w:val="00124B89"/>
    <w:rsid w:val="00125590"/>
    <w:rsid w:val="00125783"/>
    <w:rsid w:val="0012582A"/>
    <w:rsid w:val="00125AD5"/>
    <w:rsid w:val="00126441"/>
    <w:rsid w:val="001268F8"/>
    <w:rsid w:val="001268F9"/>
    <w:rsid w:val="001269B3"/>
    <w:rsid w:val="00127D9B"/>
    <w:rsid w:val="00127EB4"/>
    <w:rsid w:val="00130A66"/>
    <w:rsid w:val="00130B9C"/>
    <w:rsid w:val="00131184"/>
    <w:rsid w:val="00131892"/>
    <w:rsid w:val="00131C54"/>
    <w:rsid w:val="001326D2"/>
    <w:rsid w:val="001327B2"/>
    <w:rsid w:val="00132E1B"/>
    <w:rsid w:val="00132ED8"/>
    <w:rsid w:val="001330E6"/>
    <w:rsid w:val="0013334F"/>
    <w:rsid w:val="00133703"/>
    <w:rsid w:val="0013375C"/>
    <w:rsid w:val="001342F4"/>
    <w:rsid w:val="00134D45"/>
    <w:rsid w:val="00135347"/>
    <w:rsid w:val="00136388"/>
    <w:rsid w:val="001367EF"/>
    <w:rsid w:val="0014027C"/>
    <w:rsid w:val="001402FD"/>
    <w:rsid w:val="00140322"/>
    <w:rsid w:val="0014097D"/>
    <w:rsid w:val="00140C81"/>
    <w:rsid w:val="00140CC3"/>
    <w:rsid w:val="0014279B"/>
    <w:rsid w:val="001427B3"/>
    <w:rsid w:val="00142B9D"/>
    <w:rsid w:val="001447E8"/>
    <w:rsid w:val="00144BD2"/>
    <w:rsid w:val="0014509F"/>
    <w:rsid w:val="001453BF"/>
    <w:rsid w:val="001457EA"/>
    <w:rsid w:val="00145FAB"/>
    <w:rsid w:val="00146141"/>
    <w:rsid w:val="00146429"/>
    <w:rsid w:val="0014645B"/>
    <w:rsid w:val="00146624"/>
    <w:rsid w:val="0014722C"/>
    <w:rsid w:val="001476D2"/>
    <w:rsid w:val="00147B76"/>
    <w:rsid w:val="00147BCB"/>
    <w:rsid w:val="00150278"/>
    <w:rsid w:val="00150510"/>
    <w:rsid w:val="00150D34"/>
    <w:rsid w:val="00150EB4"/>
    <w:rsid w:val="00151032"/>
    <w:rsid w:val="0015291E"/>
    <w:rsid w:val="001533A4"/>
    <w:rsid w:val="00153657"/>
    <w:rsid w:val="0015375A"/>
    <w:rsid w:val="00153CE9"/>
    <w:rsid w:val="00154709"/>
    <w:rsid w:val="00154DCF"/>
    <w:rsid w:val="00155179"/>
    <w:rsid w:val="001564B9"/>
    <w:rsid w:val="00156546"/>
    <w:rsid w:val="001574FE"/>
    <w:rsid w:val="00157582"/>
    <w:rsid w:val="00160511"/>
    <w:rsid w:val="00160F32"/>
    <w:rsid w:val="00161209"/>
    <w:rsid w:val="0016129C"/>
    <w:rsid w:val="0016189B"/>
    <w:rsid w:val="0016199A"/>
    <w:rsid w:val="0016255D"/>
    <w:rsid w:val="00163801"/>
    <w:rsid w:val="00163812"/>
    <w:rsid w:val="00163AD6"/>
    <w:rsid w:val="0016414B"/>
    <w:rsid w:val="00164183"/>
    <w:rsid w:val="001644F5"/>
    <w:rsid w:val="00164647"/>
    <w:rsid w:val="00164A29"/>
    <w:rsid w:val="00166370"/>
    <w:rsid w:val="0016653F"/>
    <w:rsid w:val="001665CC"/>
    <w:rsid w:val="00166F51"/>
    <w:rsid w:val="001675F8"/>
    <w:rsid w:val="0016784D"/>
    <w:rsid w:val="00167F6F"/>
    <w:rsid w:val="00170B28"/>
    <w:rsid w:val="00170FA0"/>
    <w:rsid w:val="00170FDA"/>
    <w:rsid w:val="001711C4"/>
    <w:rsid w:val="001713AD"/>
    <w:rsid w:val="00171E0D"/>
    <w:rsid w:val="0017215C"/>
    <w:rsid w:val="0017236A"/>
    <w:rsid w:val="00172673"/>
    <w:rsid w:val="0017284B"/>
    <w:rsid w:val="00172AD0"/>
    <w:rsid w:val="0017308A"/>
    <w:rsid w:val="00173D8A"/>
    <w:rsid w:val="0017443F"/>
    <w:rsid w:val="001753CF"/>
    <w:rsid w:val="00175525"/>
    <w:rsid w:val="0017604B"/>
    <w:rsid w:val="001763AF"/>
    <w:rsid w:val="00176595"/>
    <w:rsid w:val="001772CC"/>
    <w:rsid w:val="00177B30"/>
    <w:rsid w:val="00177C46"/>
    <w:rsid w:val="00180198"/>
    <w:rsid w:val="001803B1"/>
    <w:rsid w:val="001805C7"/>
    <w:rsid w:val="00180783"/>
    <w:rsid w:val="00180815"/>
    <w:rsid w:val="00180D38"/>
    <w:rsid w:val="00181AF0"/>
    <w:rsid w:val="00182C1A"/>
    <w:rsid w:val="001835EA"/>
    <w:rsid w:val="00184142"/>
    <w:rsid w:val="001848E7"/>
    <w:rsid w:val="00184DFB"/>
    <w:rsid w:val="001850F6"/>
    <w:rsid w:val="0018583B"/>
    <w:rsid w:val="0018593B"/>
    <w:rsid w:val="001869D2"/>
    <w:rsid w:val="001871A3"/>
    <w:rsid w:val="001873FA"/>
    <w:rsid w:val="001879E5"/>
    <w:rsid w:val="00187CD4"/>
    <w:rsid w:val="00190300"/>
    <w:rsid w:val="00190382"/>
    <w:rsid w:val="00190549"/>
    <w:rsid w:val="0019071C"/>
    <w:rsid w:val="00190943"/>
    <w:rsid w:val="00190994"/>
    <w:rsid w:val="001909FC"/>
    <w:rsid w:val="00190A01"/>
    <w:rsid w:val="00190F99"/>
    <w:rsid w:val="00191A17"/>
    <w:rsid w:val="00191A2F"/>
    <w:rsid w:val="001923A8"/>
    <w:rsid w:val="00192545"/>
    <w:rsid w:val="001932B1"/>
    <w:rsid w:val="00193689"/>
    <w:rsid w:val="0019368E"/>
    <w:rsid w:val="00194002"/>
    <w:rsid w:val="00194AAC"/>
    <w:rsid w:val="00194BED"/>
    <w:rsid w:val="00194C2D"/>
    <w:rsid w:val="0019519D"/>
    <w:rsid w:val="00195A8E"/>
    <w:rsid w:val="00195C87"/>
    <w:rsid w:val="00195DE2"/>
    <w:rsid w:val="0019621B"/>
    <w:rsid w:val="001967BF"/>
    <w:rsid w:val="00196AEB"/>
    <w:rsid w:val="00196E2F"/>
    <w:rsid w:val="001974AE"/>
    <w:rsid w:val="0019783D"/>
    <w:rsid w:val="00197928"/>
    <w:rsid w:val="0019796E"/>
    <w:rsid w:val="00197B7E"/>
    <w:rsid w:val="001A0847"/>
    <w:rsid w:val="001A08B9"/>
    <w:rsid w:val="001A2C3D"/>
    <w:rsid w:val="001A3086"/>
    <w:rsid w:val="001A394B"/>
    <w:rsid w:val="001A429D"/>
    <w:rsid w:val="001A48B4"/>
    <w:rsid w:val="001A48F8"/>
    <w:rsid w:val="001A4B7F"/>
    <w:rsid w:val="001A53FF"/>
    <w:rsid w:val="001A6372"/>
    <w:rsid w:val="001A6890"/>
    <w:rsid w:val="001A68E1"/>
    <w:rsid w:val="001A6EAB"/>
    <w:rsid w:val="001A70A9"/>
    <w:rsid w:val="001A71CF"/>
    <w:rsid w:val="001B0DD3"/>
    <w:rsid w:val="001B1088"/>
    <w:rsid w:val="001B13CA"/>
    <w:rsid w:val="001B18E2"/>
    <w:rsid w:val="001B1BCA"/>
    <w:rsid w:val="001B1E50"/>
    <w:rsid w:val="001B2028"/>
    <w:rsid w:val="001B2A63"/>
    <w:rsid w:val="001B520B"/>
    <w:rsid w:val="001B52ED"/>
    <w:rsid w:val="001B5AD3"/>
    <w:rsid w:val="001B5B4A"/>
    <w:rsid w:val="001B6AC3"/>
    <w:rsid w:val="001B6C41"/>
    <w:rsid w:val="001B7170"/>
    <w:rsid w:val="001B71CC"/>
    <w:rsid w:val="001B772F"/>
    <w:rsid w:val="001B7FBA"/>
    <w:rsid w:val="001C05C7"/>
    <w:rsid w:val="001C09D0"/>
    <w:rsid w:val="001C11B3"/>
    <w:rsid w:val="001C188E"/>
    <w:rsid w:val="001C1AA9"/>
    <w:rsid w:val="001C1E27"/>
    <w:rsid w:val="001C1ED4"/>
    <w:rsid w:val="001C2414"/>
    <w:rsid w:val="001C2494"/>
    <w:rsid w:val="001C3630"/>
    <w:rsid w:val="001C4558"/>
    <w:rsid w:val="001C4580"/>
    <w:rsid w:val="001C479E"/>
    <w:rsid w:val="001C4BD4"/>
    <w:rsid w:val="001C4D3E"/>
    <w:rsid w:val="001C5C3E"/>
    <w:rsid w:val="001C5DB1"/>
    <w:rsid w:val="001C6497"/>
    <w:rsid w:val="001C6B2F"/>
    <w:rsid w:val="001C6DE1"/>
    <w:rsid w:val="001C719F"/>
    <w:rsid w:val="001D0FD1"/>
    <w:rsid w:val="001D0FD2"/>
    <w:rsid w:val="001D10A6"/>
    <w:rsid w:val="001D10B6"/>
    <w:rsid w:val="001D1187"/>
    <w:rsid w:val="001D160A"/>
    <w:rsid w:val="001D17B2"/>
    <w:rsid w:val="001D17C6"/>
    <w:rsid w:val="001D195E"/>
    <w:rsid w:val="001D1CA5"/>
    <w:rsid w:val="001D1E0E"/>
    <w:rsid w:val="001D1E7F"/>
    <w:rsid w:val="001D1F70"/>
    <w:rsid w:val="001D2112"/>
    <w:rsid w:val="001D212E"/>
    <w:rsid w:val="001D2670"/>
    <w:rsid w:val="001D26B8"/>
    <w:rsid w:val="001D278C"/>
    <w:rsid w:val="001D2863"/>
    <w:rsid w:val="001D2C6C"/>
    <w:rsid w:val="001D2D1C"/>
    <w:rsid w:val="001D2E73"/>
    <w:rsid w:val="001D378A"/>
    <w:rsid w:val="001D39A1"/>
    <w:rsid w:val="001D3F8D"/>
    <w:rsid w:val="001D422C"/>
    <w:rsid w:val="001D4838"/>
    <w:rsid w:val="001D4BA4"/>
    <w:rsid w:val="001D51C0"/>
    <w:rsid w:val="001D51F0"/>
    <w:rsid w:val="001D58A1"/>
    <w:rsid w:val="001D5CBA"/>
    <w:rsid w:val="001D6336"/>
    <w:rsid w:val="001D6789"/>
    <w:rsid w:val="001D731E"/>
    <w:rsid w:val="001D763D"/>
    <w:rsid w:val="001D7CB5"/>
    <w:rsid w:val="001D7D67"/>
    <w:rsid w:val="001D7F3C"/>
    <w:rsid w:val="001E0166"/>
    <w:rsid w:val="001E0308"/>
    <w:rsid w:val="001E11FB"/>
    <w:rsid w:val="001E1D64"/>
    <w:rsid w:val="001E24DE"/>
    <w:rsid w:val="001E2C54"/>
    <w:rsid w:val="001E3029"/>
    <w:rsid w:val="001E3148"/>
    <w:rsid w:val="001E3339"/>
    <w:rsid w:val="001E371F"/>
    <w:rsid w:val="001E3BBA"/>
    <w:rsid w:val="001E3EFC"/>
    <w:rsid w:val="001E4202"/>
    <w:rsid w:val="001E4645"/>
    <w:rsid w:val="001E4BE9"/>
    <w:rsid w:val="001E51F2"/>
    <w:rsid w:val="001E54E5"/>
    <w:rsid w:val="001E5866"/>
    <w:rsid w:val="001E64F4"/>
    <w:rsid w:val="001E6696"/>
    <w:rsid w:val="001E6B08"/>
    <w:rsid w:val="001E7100"/>
    <w:rsid w:val="001E74F1"/>
    <w:rsid w:val="001F1138"/>
    <w:rsid w:val="001F16B5"/>
    <w:rsid w:val="001F19B2"/>
    <w:rsid w:val="001F1C0E"/>
    <w:rsid w:val="001F1F67"/>
    <w:rsid w:val="001F2A7C"/>
    <w:rsid w:val="001F33FE"/>
    <w:rsid w:val="001F366E"/>
    <w:rsid w:val="001F382E"/>
    <w:rsid w:val="001F3AC6"/>
    <w:rsid w:val="001F3FF2"/>
    <w:rsid w:val="001F42AB"/>
    <w:rsid w:val="001F451A"/>
    <w:rsid w:val="001F57DD"/>
    <w:rsid w:val="001F5CDE"/>
    <w:rsid w:val="001F682E"/>
    <w:rsid w:val="001F690C"/>
    <w:rsid w:val="001F6B0F"/>
    <w:rsid w:val="001F76F9"/>
    <w:rsid w:val="001F7B2B"/>
    <w:rsid w:val="001F7E56"/>
    <w:rsid w:val="001F7EEB"/>
    <w:rsid w:val="00200177"/>
    <w:rsid w:val="002002E4"/>
    <w:rsid w:val="0020030E"/>
    <w:rsid w:val="0020076D"/>
    <w:rsid w:val="00200F67"/>
    <w:rsid w:val="00201AC2"/>
    <w:rsid w:val="00201F35"/>
    <w:rsid w:val="002021BC"/>
    <w:rsid w:val="00202365"/>
    <w:rsid w:val="00202388"/>
    <w:rsid w:val="00202817"/>
    <w:rsid w:val="002036C6"/>
    <w:rsid w:val="0020393A"/>
    <w:rsid w:val="002040E8"/>
    <w:rsid w:val="0020546F"/>
    <w:rsid w:val="002056E4"/>
    <w:rsid w:val="0020587B"/>
    <w:rsid w:val="00205DB1"/>
    <w:rsid w:val="002064F9"/>
    <w:rsid w:val="002067FB"/>
    <w:rsid w:val="0021039B"/>
    <w:rsid w:val="0021166E"/>
    <w:rsid w:val="00211D02"/>
    <w:rsid w:val="00211DE4"/>
    <w:rsid w:val="002122B4"/>
    <w:rsid w:val="0021325C"/>
    <w:rsid w:val="0021338F"/>
    <w:rsid w:val="00213688"/>
    <w:rsid w:val="00213D42"/>
    <w:rsid w:val="002155B9"/>
    <w:rsid w:val="00215DBF"/>
    <w:rsid w:val="00216410"/>
    <w:rsid w:val="0021662C"/>
    <w:rsid w:val="0021672E"/>
    <w:rsid w:val="00217237"/>
    <w:rsid w:val="00217C61"/>
    <w:rsid w:val="002203B5"/>
    <w:rsid w:val="002208BC"/>
    <w:rsid w:val="00220AA1"/>
    <w:rsid w:val="00221131"/>
    <w:rsid w:val="002216DD"/>
    <w:rsid w:val="0022189F"/>
    <w:rsid w:val="0022200D"/>
    <w:rsid w:val="00222228"/>
    <w:rsid w:val="0022255B"/>
    <w:rsid w:val="00222F93"/>
    <w:rsid w:val="002233F1"/>
    <w:rsid w:val="0022384D"/>
    <w:rsid w:val="00224833"/>
    <w:rsid w:val="00224851"/>
    <w:rsid w:val="00224A76"/>
    <w:rsid w:val="00224D3A"/>
    <w:rsid w:val="002253B0"/>
    <w:rsid w:val="00225590"/>
    <w:rsid w:val="00225A06"/>
    <w:rsid w:val="00225A33"/>
    <w:rsid w:val="00225A66"/>
    <w:rsid w:val="00225B0E"/>
    <w:rsid w:val="00225F48"/>
    <w:rsid w:val="00225F8A"/>
    <w:rsid w:val="0022643E"/>
    <w:rsid w:val="00226894"/>
    <w:rsid w:val="00227E0F"/>
    <w:rsid w:val="00230062"/>
    <w:rsid w:val="00230247"/>
    <w:rsid w:val="002305A0"/>
    <w:rsid w:val="00230923"/>
    <w:rsid w:val="00230947"/>
    <w:rsid w:val="002310D3"/>
    <w:rsid w:val="002317E1"/>
    <w:rsid w:val="00231E5E"/>
    <w:rsid w:val="00232026"/>
    <w:rsid w:val="00232645"/>
    <w:rsid w:val="0023267B"/>
    <w:rsid w:val="0023279C"/>
    <w:rsid w:val="00232C6D"/>
    <w:rsid w:val="00233372"/>
    <w:rsid w:val="00233388"/>
    <w:rsid w:val="0023361C"/>
    <w:rsid w:val="00234BA0"/>
    <w:rsid w:val="00235858"/>
    <w:rsid w:val="00235953"/>
    <w:rsid w:val="00235BA4"/>
    <w:rsid w:val="00235CCE"/>
    <w:rsid w:val="00236340"/>
    <w:rsid w:val="00236520"/>
    <w:rsid w:val="00236BDF"/>
    <w:rsid w:val="0023754C"/>
    <w:rsid w:val="00237747"/>
    <w:rsid w:val="00240A87"/>
    <w:rsid w:val="00241278"/>
    <w:rsid w:val="00241332"/>
    <w:rsid w:val="00241FF5"/>
    <w:rsid w:val="002425A7"/>
    <w:rsid w:val="002426D2"/>
    <w:rsid w:val="00242D6A"/>
    <w:rsid w:val="00242E1C"/>
    <w:rsid w:val="00243B05"/>
    <w:rsid w:val="00243E3A"/>
    <w:rsid w:val="00243FC6"/>
    <w:rsid w:val="002442C9"/>
    <w:rsid w:val="0024495B"/>
    <w:rsid w:val="00244E18"/>
    <w:rsid w:val="00246CAA"/>
    <w:rsid w:val="00247247"/>
    <w:rsid w:val="00247F5C"/>
    <w:rsid w:val="0025061F"/>
    <w:rsid w:val="00250E85"/>
    <w:rsid w:val="00251444"/>
    <w:rsid w:val="00252A11"/>
    <w:rsid w:val="0025305B"/>
    <w:rsid w:val="00253149"/>
    <w:rsid w:val="002531C0"/>
    <w:rsid w:val="00253E26"/>
    <w:rsid w:val="002541B3"/>
    <w:rsid w:val="00254EB1"/>
    <w:rsid w:val="002552E6"/>
    <w:rsid w:val="00255938"/>
    <w:rsid w:val="00256103"/>
    <w:rsid w:val="002563D2"/>
    <w:rsid w:val="002564CA"/>
    <w:rsid w:val="00256CFC"/>
    <w:rsid w:val="00257F0E"/>
    <w:rsid w:val="00260231"/>
    <w:rsid w:val="00260280"/>
    <w:rsid w:val="00260DC5"/>
    <w:rsid w:val="0026125F"/>
    <w:rsid w:val="002619D8"/>
    <w:rsid w:val="00261BC9"/>
    <w:rsid w:val="00262020"/>
    <w:rsid w:val="0026267A"/>
    <w:rsid w:val="00262DA6"/>
    <w:rsid w:val="002633E7"/>
    <w:rsid w:val="0026362A"/>
    <w:rsid w:val="0026441D"/>
    <w:rsid w:val="00264653"/>
    <w:rsid w:val="00264BB9"/>
    <w:rsid w:val="00264DDC"/>
    <w:rsid w:val="0026542B"/>
    <w:rsid w:val="00265BF7"/>
    <w:rsid w:val="002660EC"/>
    <w:rsid w:val="0026615D"/>
    <w:rsid w:val="0026618F"/>
    <w:rsid w:val="0026676E"/>
    <w:rsid w:val="0026684A"/>
    <w:rsid w:val="00266C83"/>
    <w:rsid w:val="00266DA2"/>
    <w:rsid w:val="002675A2"/>
    <w:rsid w:val="00267D93"/>
    <w:rsid w:val="00270FFC"/>
    <w:rsid w:val="0027164D"/>
    <w:rsid w:val="00271C9D"/>
    <w:rsid w:val="00271E5E"/>
    <w:rsid w:val="00272211"/>
    <w:rsid w:val="002724C2"/>
    <w:rsid w:val="002736E4"/>
    <w:rsid w:val="002736EE"/>
    <w:rsid w:val="00273983"/>
    <w:rsid w:val="002739D7"/>
    <w:rsid w:val="00274083"/>
    <w:rsid w:val="00274327"/>
    <w:rsid w:val="002743C1"/>
    <w:rsid w:val="00274681"/>
    <w:rsid w:val="00274682"/>
    <w:rsid w:val="00274867"/>
    <w:rsid w:val="00275FB3"/>
    <w:rsid w:val="002761B8"/>
    <w:rsid w:val="00276587"/>
    <w:rsid w:val="00276AE0"/>
    <w:rsid w:val="00276C2E"/>
    <w:rsid w:val="00276D6C"/>
    <w:rsid w:val="00276E45"/>
    <w:rsid w:val="00276E82"/>
    <w:rsid w:val="00277952"/>
    <w:rsid w:val="00277A5E"/>
    <w:rsid w:val="002802C5"/>
    <w:rsid w:val="002807D7"/>
    <w:rsid w:val="0028220F"/>
    <w:rsid w:val="0028242A"/>
    <w:rsid w:val="00282892"/>
    <w:rsid w:val="00282D0D"/>
    <w:rsid w:val="00282D76"/>
    <w:rsid w:val="00283C15"/>
    <w:rsid w:val="00283E70"/>
    <w:rsid w:val="002840D8"/>
    <w:rsid w:val="002844E0"/>
    <w:rsid w:val="00284703"/>
    <w:rsid w:val="002849A4"/>
    <w:rsid w:val="002851FA"/>
    <w:rsid w:val="0028583E"/>
    <w:rsid w:val="002858FB"/>
    <w:rsid w:val="00285A60"/>
    <w:rsid w:val="00285CF7"/>
    <w:rsid w:val="00285FAF"/>
    <w:rsid w:val="002863D8"/>
    <w:rsid w:val="0028666E"/>
    <w:rsid w:val="00286EAD"/>
    <w:rsid w:val="00286FE1"/>
    <w:rsid w:val="002874E7"/>
    <w:rsid w:val="002876FE"/>
    <w:rsid w:val="002877D3"/>
    <w:rsid w:val="00287CC1"/>
    <w:rsid w:val="00290952"/>
    <w:rsid w:val="00291438"/>
    <w:rsid w:val="00291A71"/>
    <w:rsid w:val="0029224A"/>
    <w:rsid w:val="002925C5"/>
    <w:rsid w:val="00292A8A"/>
    <w:rsid w:val="00292B2E"/>
    <w:rsid w:val="002936E5"/>
    <w:rsid w:val="00293984"/>
    <w:rsid w:val="00293AAF"/>
    <w:rsid w:val="00293C6F"/>
    <w:rsid w:val="00293DD7"/>
    <w:rsid w:val="00294294"/>
    <w:rsid w:val="00294E00"/>
    <w:rsid w:val="00294E06"/>
    <w:rsid w:val="00294F21"/>
    <w:rsid w:val="002952F1"/>
    <w:rsid w:val="00295952"/>
    <w:rsid w:val="00295FF2"/>
    <w:rsid w:val="00296291"/>
    <w:rsid w:val="0029656E"/>
    <w:rsid w:val="00296D7C"/>
    <w:rsid w:val="002971A8"/>
    <w:rsid w:val="00297750"/>
    <w:rsid w:val="002A0082"/>
    <w:rsid w:val="002A0AC2"/>
    <w:rsid w:val="002A1376"/>
    <w:rsid w:val="002A179F"/>
    <w:rsid w:val="002A1FC6"/>
    <w:rsid w:val="002A26E4"/>
    <w:rsid w:val="002A2E4A"/>
    <w:rsid w:val="002A3244"/>
    <w:rsid w:val="002A3B35"/>
    <w:rsid w:val="002A3F3E"/>
    <w:rsid w:val="002A4286"/>
    <w:rsid w:val="002A4DB0"/>
    <w:rsid w:val="002A4F5A"/>
    <w:rsid w:val="002A5286"/>
    <w:rsid w:val="002A6329"/>
    <w:rsid w:val="002A7414"/>
    <w:rsid w:val="002A78A9"/>
    <w:rsid w:val="002A78C9"/>
    <w:rsid w:val="002A7DE2"/>
    <w:rsid w:val="002A7E1D"/>
    <w:rsid w:val="002A7F90"/>
    <w:rsid w:val="002B0571"/>
    <w:rsid w:val="002B0C39"/>
    <w:rsid w:val="002B0E55"/>
    <w:rsid w:val="002B1136"/>
    <w:rsid w:val="002B1290"/>
    <w:rsid w:val="002B162A"/>
    <w:rsid w:val="002B1C61"/>
    <w:rsid w:val="002B2528"/>
    <w:rsid w:val="002B2893"/>
    <w:rsid w:val="002B2DF4"/>
    <w:rsid w:val="002B2E41"/>
    <w:rsid w:val="002B30EB"/>
    <w:rsid w:val="002B3477"/>
    <w:rsid w:val="002B359B"/>
    <w:rsid w:val="002B40F4"/>
    <w:rsid w:val="002B489A"/>
    <w:rsid w:val="002B5780"/>
    <w:rsid w:val="002B5BD1"/>
    <w:rsid w:val="002B5C94"/>
    <w:rsid w:val="002B62BB"/>
    <w:rsid w:val="002B6638"/>
    <w:rsid w:val="002B677D"/>
    <w:rsid w:val="002B6FE7"/>
    <w:rsid w:val="002C07B4"/>
    <w:rsid w:val="002C0AFE"/>
    <w:rsid w:val="002C0BFC"/>
    <w:rsid w:val="002C1070"/>
    <w:rsid w:val="002C216F"/>
    <w:rsid w:val="002C2317"/>
    <w:rsid w:val="002C243C"/>
    <w:rsid w:val="002C24C4"/>
    <w:rsid w:val="002C2D78"/>
    <w:rsid w:val="002C3681"/>
    <w:rsid w:val="002C3BA8"/>
    <w:rsid w:val="002C433F"/>
    <w:rsid w:val="002C68FC"/>
    <w:rsid w:val="002C7888"/>
    <w:rsid w:val="002C7A10"/>
    <w:rsid w:val="002C7B68"/>
    <w:rsid w:val="002D01C4"/>
    <w:rsid w:val="002D0557"/>
    <w:rsid w:val="002D0B7B"/>
    <w:rsid w:val="002D1321"/>
    <w:rsid w:val="002D1D4C"/>
    <w:rsid w:val="002D232E"/>
    <w:rsid w:val="002D243E"/>
    <w:rsid w:val="002D2665"/>
    <w:rsid w:val="002D2EBF"/>
    <w:rsid w:val="002D303D"/>
    <w:rsid w:val="002D3170"/>
    <w:rsid w:val="002D35A0"/>
    <w:rsid w:val="002D383D"/>
    <w:rsid w:val="002D39F7"/>
    <w:rsid w:val="002D3F94"/>
    <w:rsid w:val="002D42BF"/>
    <w:rsid w:val="002D4371"/>
    <w:rsid w:val="002D48E8"/>
    <w:rsid w:val="002D4BB8"/>
    <w:rsid w:val="002D5DE4"/>
    <w:rsid w:val="002D5EE4"/>
    <w:rsid w:val="002D621E"/>
    <w:rsid w:val="002D6523"/>
    <w:rsid w:val="002D680D"/>
    <w:rsid w:val="002D6DEA"/>
    <w:rsid w:val="002D70D3"/>
    <w:rsid w:val="002D7253"/>
    <w:rsid w:val="002D7527"/>
    <w:rsid w:val="002D7672"/>
    <w:rsid w:val="002D7C0F"/>
    <w:rsid w:val="002E1906"/>
    <w:rsid w:val="002E1F05"/>
    <w:rsid w:val="002E200C"/>
    <w:rsid w:val="002E2AEE"/>
    <w:rsid w:val="002E2C1B"/>
    <w:rsid w:val="002E2D73"/>
    <w:rsid w:val="002E2DB4"/>
    <w:rsid w:val="002E2E4D"/>
    <w:rsid w:val="002E2EDF"/>
    <w:rsid w:val="002E3C63"/>
    <w:rsid w:val="002E3FAA"/>
    <w:rsid w:val="002E431A"/>
    <w:rsid w:val="002E4DF0"/>
    <w:rsid w:val="002E51B9"/>
    <w:rsid w:val="002E52E6"/>
    <w:rsid w:val="002E5B96"/>
    <w:rsid w:val="002E60A2"/>
    <w:rsid w:val="002E653C"/>
    <w:rsid w:val="002E67B2"/>
    <w:rsid w:val="002E698E"/>
    <w:rsid w:val="002E6B07"/>
    <w:rsid w:val="002E7474"/>
    <w:rsid w:val="002E7517"/>
    <w:rsid w:val="002E7B7A"/>
    <w:rsid w:val="002E7C28"/>
    <w:rsid w:val="002F00D1"/>
    <w:rsid w:val="002F05F9"/>
    <w:rsid w:val="002F0658"/>
    <w:rsid w:val="002F070F"/>
    <w:rsid w:val="002F0962"/>
    <w:rsid w:val="002F0BD7"/>
    <w:rsid w:val="002F1213"/>
    <w:rsid w:val="002F156F"/>
    <w:rsid w:val="002F1D64"/>
    <w:rsid w:val="002F25EB"/>
    <w:rsid w:val="002F297B"/>
    <w:rsid w:val="002F2E11"/>
    <w:rsid w:val="002F2E97"/>
    <w:rsid w:val="002F2E99"/>
    <w:rsid w:val="002F387E"/>
    <w:rsid w:val="002F3B2F"/>
    <w:rsid w:val="002F41A0"/>
    <w:rsid w:val="002F4AD6"/>
    <w:rsid w:val="002F5298"/>
    <w:rsid w:val="002F67EA"/>
    <w:rsid w:val="002F7033"/>
    <w:rsid w:val="002F711B"/>
    <w:rsid w:val="002F793F"/>
    <w:rsid w:val="002F7954"/>
    <w:rsid w:val="002F7AF2"/>
    <w:rsid w:val="002F7B88"/>
    <w:rsid w:val="0030059A"/>
    <w:rsid w:val="0030072D"/>
    <w:rsid w:val="0030210B"/>
    <w:rsid w:val="00302A26"/>
    <w:rsid w:val="00302F7B"/>
    <w:rsid w:val="00303690"/>
    <w:rsid w:val="00303859"/>
    <w:rsid w:val="00303ED4"/>
    <w:rsid w:val="00304128"/>
    <w:rsid w:val="00304251"/>
    <w:rsid w:val="00304310"/>
    <w:rsid w:val="0030473E"/>
    <w:rsid w:val="00305D5B"/>
    <w:rsid w:val="00305E36"/>
    <w:rsid w:val="00306570"/>
    <w:rsid w:val="00307850"/>
    <w:rsid w:val="003078E8"/>
    <w:rsid w:val="00307B26"/>
    <w:rsid w:val="00310361"/>
    <w:rsid w:val="003105DE"/>
    <w:rsid w:val="003106D9"/>
    <w:rsid w:val="003122D6"/>
    <w:rsid w:val="00312A35"/>
    <w:rsid w:val="00313503"/>
    <w:rsid w:val="0031387F"/>
    <w:rsid w:val="00313AB2"/>
    <w:rsid w:val="0031451B"/>
    <w:rsid w:val="003152AF"/>
    <w:rsid w:val="00315BA0"/>
    <w:rsid w:val="00315F3D"/>
    <w:rsid w:val="003161DB"/>
    <w:rsid w:val="003169B0"/>
    <w:rsid w:val="00316CEA"/>
    <w:rsid w:val="00316EC8"/>
    <w:rsid w:val="0031766D"/>
    <w:rsid w:val="003176AE"/>
    <w:rsid w:val="00317935"/>
    <w:rsid w:val="0032035F"/>
    <w:rsid w:val="0032070E"/>
    <w:rsid w:val="00320877"/>
    <w:rsid w:val="00320C15"/>
    <w:rsid w:val="00321364"/>
    <w:rsid w:val="00321DE0"/>
    <w:rsid w:val="00322749"/>
    <w:rsid w:val="0032359B"/>
    <w:rsid w:val="003245A6"/>
    <w:rsid w:val="00324C8F"/>
    <w:rsid w:val="0032508D"/>
    <w:rsid w:val="003253CA"/>
    <w:rsid w:val="003253CE"/>
    <w:rsid w:val="00325A5A"/>
    <w:rsid w:val="00326276"/>
    <w:rsid w:val="0032651D"/>
    <w:rsid w:val="003267EE"/>
    <w:rsid w:val="00326AFD"/>
    <w:rsid w:val="00326D2E"/>
    <w:rsid w:val="00326E02"/>
    <w:rsid w:val="00327435"/>
    <w:rsid w:val="0032746C"/>
    <w:rsid w:val="00327D32"/>
    <w:rsid w:val="00327EA4"/>
    <w:rsid w:val="0033036D"/>
    <w:rsid w:val="00330782"/>
    <w:rsid w:val="00330FCD"/>
    <w:rsid w:val="00331EC7"/>
    <w:rsid w:val="00332248"/>
    <w:rsid w:val="0033232F"/>
    <w:rsid w:val="003333EC"/>
    <w:rsid w:val="0033382D"/>
    <w:rsid w:val="00333AA6"/>
    <w:rsid w:val="00334307"/>
    <w:rsid w:val="00334DF1"/>
    <w:rsid w:val="003351DA"/>
    <w:rsid w:val="003355C5"/>
    <w:rsid w:val="003359A1"/>
    <w:rsid w:val="003359AD"/>
    <w:rsid w:val="00335A32"/>
    <w:rsid w:val="003363FA"/>
    <w:rsid w:val="00336824"/>
    <w:rsid w:val="00336A88"/>
    <w:rsid w:val="00336B7A"/>
    <w:rsid w:val="00336CFB"/>
    <w:rsid w:val="0033709B"/>
    <w:rsid w:val="0033750F"/>
    <w:rsid w:val="003378CE"/>
    <w:rsid w:val="00337FB8"/>
    <w:rsid w:val="0034053D"/>
    <w:rsid w:val="003416C2"/>
    <w:rsid w:val="00341BC3"/>
    <w:rsid w:val="003428AE"/>
    <w:rsid w:val="00342A76"/>
    <w:rsid w:val="00342B13"/>
    <w:rsid w:val="003438A1"/>
    <w:rsid w:val="00343EBC"/>
    <w:rsid w:val="003441BF"/>
    <w:rsid w:val="00344391"/>
    <w:rsid w:val="00344790"/>
    <w:rsid w:val="003447FC"/>
    <w:rsid w:val="00345306"/>
    <w:rsid w:val="0034567D"/>
    <w:rsid w:val="0034577D"/>
    <w:rsid w:val="003458E0"/>
    <w:rsid w:val="00345922"/>
    <w:rsid w:val="00346273"/>
    <w:rsid w:val="003472E4"/>
    <w:rsid w:val="0034764D"/>
    <w:rsid w:val="00347B04"/>
    <w:rsid w:val="00347FDA"/>
    <w:rsid w:val="0035048D"/>
    <w:rsid w:val="00350EC1"/>
    <w:rsid w:val="00351271"/>
    <w:rsid w:val="003515FC"/>
    <w:rsid w:val="003516BE"/>
    <w:rsid w:val="00351819"/>
    <w:rsid w:val="00351F16"/>
    <w:rsid w:val="0035233C"/>
    <w:rsid w:val="00352CE0"/>
    <w:rsid w:val="00352DAE"/>
    <w:rsid w:val="0035304D"/>
    <w:rsid w:val="003530F8"/>
    <w:rsid w:val="00353F44"/>
    <w:rsid w:val="00354B58"/>
    <w:rsid w:val="00354FFB"/>
    <w:rsid w:val="00355147"/>
    <w:rsid w:val="0035562E"/>
    <w:rsid w:val="00356208"/>
    <w:rsid w:val="00356327"/>
    <w:rsid w:val="00356436"/>
    <w:rsid w:val="003565C7"/>
    <w:rsid w:val="00356B56"/>
    <w:rsid w:val="00357C79"/>
    <w:rsid w:val="00357CDF"/>
    <w:rsid w:val="00360537"/>
    <w:rsid w:val="003605D3"/>
    <w:rsid w:val="0036064A"/>
    <w:rsid w:val="00360671"/>
    <w:rsid w:val="00360718"/>
    <w:rsid w:val="003607AB"/>
    <w:rsid w:val="003607D2"/>
    <w:rsid w:val="003613DB"/>
    <w:rsid w:val="00361C2E"/>
    <w:rsid w:val="00361CF9"/>
    <w:rsid w:val="0036201E"/>
    <w:rsid w:val="00362B53"/>
    <w:rsid w:val="0036366C"/>
    <w:rsid w:val="0036389A"/>
    <w:rsid w:val="003639E1"/>
    <w:rsid w:val="00363D6C"/>
    <w:rsid w:val="00364443"/>
    <w:rsid w:val="00364926"/>
    <w:rsid w:val="00364A3C"/>
    <w:rsid w:val="00364AF6"/>
    <w:rsid w:val="00365406"/>
    <w:rsid w:val="003654D7"/>
    <w:rsid w:val="003658E8"/>
    <w:rsid w:val="00366101"/>
    <w:rsid w:val="00366989"/>
    <w:rsid w:val="003672C2"/>
    <w:rsid w:val="00367636"/>
    <w:rsid w:val="00367870"/>
    <w:rsid w:val="00367A97"/>
    <w:rsid w:val="00367D0D"/>
    <w:rsid w:val="00367FB9"/>
    <w:rsid w:val="003704FD"/>
    <w:rsid w:val="00370F49"/>
    <w:rsid w:val="00371C6D"/>
    <w:rsid w:val="00371D3D"/>
    <w:rsid w:val="00371F83"/>
    <w:rsid w:val="00372D1A"/>
    <w:rsid w:val="00373F3D"/>
    <w:rsid w:val="00373FFE"/>
    <w:rsid w:val="00374A81"/>
    <w:rsid w:val="00374D9A"/>
    <w:rsid w:val="0037516D"/>
    <w:rsid w:val="00375432"/>
    <w:rsid w:val="00375D5E"/>
    <w:rsid w:val="003761A2"/>
    <w:rsid w:val="003761AC"/>
    <w:rsid w:val="0037630F"/>
    <w:rsid w:val="0037696B"/>
    <w:rsid w:val="003770EC"/>
    <w:rsid w:val="00377A52"/>
    <w:rsid w:val="00377F6F"/>
    <w:rsid w:val="00380164"/>
    <w:rsid w:val="003807D5"/>
    <w:rsid w:val="00380AE9"/>
    <w:rsid w:val="00381ABC"/>
    <w:rsid w:val="00381D2A"/>
    <w:rsid w:val="00383A89"/>
    <w:rsid w:val="00383AFE"/>
    <w:rsid w:val="00383FAE"/>
    <w:rsid w:val="00384364"/>
    <w:rsid w:val="003843E4"/>
    <w:rsid w:val="00384F41"/>
    <w:rsid w:val="00384FC5"/>
    <w:rsid w:val="003856FF"/>
    <w:rsid w:val="003857C6"/>
    <w:rsid w:val="00386A42"/>
    <w:rsid w:val="00386BEC"/>
    <w:rsid w:val="00386F26"/>
    <w:rsid w:val="003877CD"/>
    <w:rsid w:val="003878E2"/>
    <w:rsid w:val="00387DF7"/>
    <w:rsid w:val="003900A8"/>
    <w:rsid w:val="00390602"/>
    <w:rsid w:val="00390FF3"/>
    <w:rsid w:val="0039104C"/>
    <w:rsid w:val="0039224D"/>
    <w:rsid w:val="003922F7"/>
    <w:rsid w:val="00392C98"/>
    <w:rsid w:val="00393124"/>
    <w:rsid w:val="0039324B"/>
    <w:rsid w:val="00393655"/>
    <w:rsid w:val="00393D17"/>
    <w:rsid w:val="003941D7"/>
    <w:rsid w:val="00394516"/>
    <w:rsid w:val="003945EB"/>
    <w:rsid w:val="00394869"/>
    <w:rsid w:val="00395DC3"/>
    <w:rsid w:val="00395E2E"/>
    <w:rsid w:val="003960EC"/>
    <w:rsid w:val="0039641F"/>
    <w:rsid w:val="00396554"/>
    <w:rsid w:val="00396656"/>
    <w:rsid w:val="00396748"/>
    <w:rsid w:val="00396B20"/>
    <w:rsid w:val="003974E9"/>
    <w:rsid w:val="0039752B"/>
    <w:rsid w:val="0039759D"/>
    <w:rsid w:val="003A009B"/>
    <w:rsid w:val="003A024D"/>
    <w:rsid w:val="003A05A1"/>
    <w:rsid w:val="003A0803"/>
    <w:rsid w:val="003A0AE8"/>
    <w:rsid w:val="003A0B0B"/>
    <w:rsid w:val="003A10EC"/>
    <w:rsid w:val="003A12A9"/>
    <w:rsid w:val="003A1694"/>
    <w:rsid w:val="003A1CDA"/>
    <w:rsid w:val="003A239F"/>
    <w:rsid w:val="003A2A6E"/>
    <w:rsid w:val="003A2C2C"/>
    <w:rsid w:val="003A2F37"/>
    <w:rsid w:val="003A32D9"/>
    <w:rsid w:val="003A3378"/>
    <w:rsid w:val="003A3523"/>
    <w:rsid w:val="003A35DC"/>
    <w:rsid w:val="003A372F"/>
    <w:rsid w:val="003A422A"/>
    <w:rsid w:val="003A4381"/>
    <w:rsid w:val="003A46A5"/>
    <w:rsid w:val="003A477E"/>
    <w:rsid w:val="003A5098"/>
    <w:rsid w:val="003A51E8"/>
    <w:rsid w:val="003A5865"/>
    <w:rsid w:val="003A639D"/>
    <w:rsid w:val="003A7750"/>
    <w:rsid w:val="003A7C2A"/>
    <w:rsid w:val="003A7C35"/>
    <w:rsid w:val="003B03B9"/>
    <w:rsid w:val="003B08B7"/>
    <w:rsid w:val="003B0EDA"/>
    <w:rsid w:val="003B0F1B"/>
    <w:rsid w:val="003B194B"/>
    <w:rsid w:val="003B2609"/>
    <w:rsid w:val="003B31A9"/>
    <w:rsid w:val="003B39CE"/>
    <w:rsid w:val="003B4403"/>
    <w:rsid w:val="003B562F"/>
    <w:rsid w:val="003B6E45"/>
    <w:rsid w:val="003B732C"/>
    <w:rsid w:val="003B770E"/>
    <w:rsid w:val="003B7BB5"/>
    <w:rsid w:val="003B7C2A"/>
    <w:rsid w:val="003B7CAC"/>
    <w:rsid w:val="003C029C"/>
    <w:rsid w:val="003C077A"/>
    <w:rsid w:val="003C08E8"/>
    <w:rsid w:val="003C0A58"/>
    <w:rsid w:val="003C0AFA"/>
    <w:rsid w:val="003C10A1"/>
    <w:rsid w:val="003C1204"/>
    <w:rsid w:val="003C26E8"/>
    <w:rsid w:val="003C2AA0"/>
    <w:rsid w:val="003C2AD7"/>
    <w:rsid w:val="003C3030"/>
    <w:rsid w:val="003C395F"/>
    <w:rsid w:val="003C3E6A"/>
    <w:rsid w:val="003C45EE"/>
    <w:rsid w:val="003C5A9F"/>
    <w:rsid w:val="003C5C1D"/>
    <w:rsid w:val="003C6051"/>
    <w:rsid w:val="003C6056"/>
    <w:rsid w:val="003C6619"/>
    <w:rsid w:val="003C680B"/>
    <w:rsid w:val="003C68FC"/>
    <w:rsid w:val="003C6A81"/>
    <w:rsid w:val="003D0169"/>
    <w:rsid w:val="003D0BFD"/>
    <w:rsid w:val="003D0E7C"/>
    <w:rsid w:val="003D108B"/>
    <w:rsid w:val="003D10AF"/>
    <w:rsid w:val="003D2094"/>
    <w:rsid w:val="003D2C83"/>
    <w:rsid w:val="003D3059"/>
    <w:rsid w:val="003D31E0"/>
    <w:rsid w:val="003D34B3"/>
    <w:rsid w:val="003D35B5"/>
    <w:rsid w:val="003D367B"/>
    <w:rsid w:val="003D37EE"/>
    <w:rsid w:val="003D3C02"/>
    <w:rsid w:val="003D3CB4"/>
    <w:rsid w:val="003D4032"/>
    <w:rsid w:val="003D40B0"/>
    <w:rsid w:val="003D41D5"/>
    <w:rsid w:val="003D49A4"/>
    <w:rsid w:val="003D4E5A"/>
    <w:rsid w:val="003D4EEC"/>
    <w:rsid w:val="003D50C8"/>
    <w:rsid w:val="003D5AED"/>
    <w:rsid w:val="003D5B6B"/>
    <w:rsid w:val="003D714E"/>
    <w:rsid w:val="003D73FD"/>
    <w:rsid w:val="003D7CC2"/>
    <w:rsid w:val="003E023D"/>
    <w:rsid w:val="003E0AC0"/>
    <w:rsid w:val="003E0DD6"/>
    <w:rsid w:val="003E135C"/>
    <w:rsid w:val="003E13D8"/>
    <w:rsid w:val="003E1541"/>
    <w:rsid w:val="003E1604"/>
    <w:rsid w:val="003E17BA"/>
    <w:rsid w:val="003E1ABC"/>
    <w:rsid w:val="003E28FD"/>
    <w:rsid w:val="003E35DF"/>
    <w:rsid w:val="003E388D"/>
    <w:rsid w:val="003E3B2D"/>
    <w:rsid w:val="003E3C0E"/>
    <w:rsid w:val="003E464F"/>
    <w:rsid w:val="003E4A73"/>
    <w:rsid w:val="003E4B32"/>
    <w:rsid w:val="003E4F6E"/>
    <w:rsid w:val="003E51BD"/>
    <w:rsid w:val="003E576C"/>
    <w:rsid w:val="003E5A9C"/>
    <w:rsid w:val="003E66F8"/>
    <w:rsid w:val="003E67B5"/>
    <w:rsid w:val="003E7345"/>
    <w:rsid w:val="003E7D9C"/>
    <w:rsid w:val="003F05F3"/>
    <w:rsid w:val="003F0767"/>
    <w:rsid w:val="003F0E51"/>
    <w:rsid w:val="003F1385"/>
    <w:rsid w:val="003F1981"/>
    <w:rsid w:val="003F1E17"/>
    <w:rsid w:val="003F237B"/>
    <w:rsid w:val="003F2531"/>
    <w:rsid w:val="003F3380"/>
    <w:rsid w:val="003F42A8"/>
    <w:rsid w:val="003F450A"/>
    <w:rsid w:val="003F49E2"/>
    <w:rsid w:val="003F4A1E"/>
    <w:rsid w:val="003F515B"/>
    <w:rsid w:val="003F58CE"/>
    <w:rsid w:val="003F5BFA"/>
    <w:rsid w:val="003F5D7A"/>
    <w:rsid w:val="003F5F9E"/>
    <w:rsid w:val="003F6284"/>
    <w:rsid w:val="003F6316"/>
    <w:rsid w:val="003F6391"/>
    <w:rsid w:val="003F655E"/>
    <w:rsid w:val="003F6C1F"/>
    <w:rsid w:val="003F6E93"/>
    <w:rsid w:val="003F6F09"/>
    <w:rsid w:val="003F7081"/>
    <w:rsid w:val="003F72B9"/>
    <w:rsid w:val="003F7567"/>
    <w:rsid w:val="003F7A3C"/>
    <w:rsid w:val="003F7BB4"/>
    <w:rsid w:val="004006B0"/>
    <w:rsid w:val="00400C6D"/>
    <w:rsid w:val="004013FF"/>
    <w:rsid w:val="004016D7"/>
    <w:rsid w:val="00402629"/>
    <w:rsid w:val="00402CA7"/>
    <w:rsid w:val="00402E3E"/>
    <w:rsid w:val="0040342C"/>
    <w:rsid w:val="00404111"/>
    <w:rsid w:val="00404E8A"/>
    <w:rsid w:val="00405911"/>
    <w:rsid w:val="00405954"/>
    <w:rsid w:val="00406212"/>
    <w:rsid w:val="004066B4"/>
    <w:rsid w:val="00406D37"/>
    <w:rsid w:val="004070D4"/>
    <w:rsid w:val="00407FCB"/>
    <w:rsid w:val="00410CF1"/>
    <w:rsid w:val="00411851"/>
    <w:rsid w:val="0041199D"/>
    <w:rsid w:val="00412CF3"/>
    <w:rsid w:val="004132A1"/>
    <w:rsid w:val="004132FF"/>
    <w:rsid w:val="004133D2"/>
    <w:rsid w:val="00413BC8"/>
    <w:rsid w:val="00414F23"/>
    <w:rsid w:val="00415CDE"/>
    <w:rsid w:val="00415EE5"/>
    <w:rsid w:val="00416501"/>
    <w:rsid w:val="0041651E"/>
    <w:rsid w:val="004168CE"/>
    <w:rsid w:val="00416FDC"/>
    <w:rsid w:val="0041780A"/>
    <w:rsid w:val="00417852"/>
    <w:rsid w:val="00417D8E"/>
    <w:rsid w:val="00417E64"/>
    <w:rsid w:val="00417EC6"/>
    <w:rsid w:val="00420B9A"/>
    <w:rsid w:val="004210C7"/>
    <w:rsid w:val="00421EFA"/>
    <w:rsid w:val="00421F25"/>
    <w:rsid w:val="00422223"/>
    <w:rsid w:val="00423D1B"/>
    <w:rsid w:val="00423DDC"/>
    <w:rsid w:val="004245FE"/>
    <w:rsid w:val="0042547B"/>
    <w:rsid w:val="0042556C"/>
    <w:rsid w:val="00425D2A"/>
    <w:rsid w:val="004263B7"/>
    <w:rsid w:val="00426800"/>
    <w:rsid w:val="00426821"/>
    <w:rsid w:val="00427C26"/>
    <w:rsid w:val="00427D49"/>
    <w:rsid w:val="004304D6"/>
    <w:rsid w:val="00430A6F"/>
    <w:rsid w:val="00430AF0"/>
    <w:rsid w:val="00430AF6"/>
    <w:rsid w:val="00430D7C"/>
    <w:rsid w:val="0043100B"/>
    <w:rsid w:val="00431235"/>
    <w:rsid w:val="004312DC"/>
    <w:rsid w:val="00431736"/>
    <w:rsid w:val="00431A6B"/>
    <w:rsid w:val="00431DF6"/>
    <w:rsid w:val="00431F71"/>
    <w:rsid w:val="00432353"/>
    <w:rsid w:val="004327F5"/>
    <w:rsid w:val="00432CDB"/>
    <w:rsid w:val="004337A1"/>
    <w:rsid w:val="00433823"/>
    <w:rsid w:val="00433A54"/>
    <w:rsid w:val="00434002"/>
    <w:rsid w:val="004353BD"/>
    <w:rsid w:val="004359B6"/>
    <w:rsid w:val="00435BEC"/>
    <w:rsid w:val="00436284"/>
    <w:rsid w:val="004368BB"/>
    <w:rsid w:val="0044039D"/>
    <w:rsid w:val="0044073B"/>
    <w:rsid w:val="00440CAA"/>
    <w:rsid w:val="00440DF3"/>
    <w:rsid w:val="00441A20"/>
    <w:rsid w:val="004435D0"/>
    <w:rsid w:val="00443801"/>
    <w:rsid w:val="00443C39"/>
    <w:rsid w:val="004441D9"/>
    <w:rsid w:val="00444268"/>
    <w:rsid w:val="00444E01"/>
    <w:rsid w:val="00444F71"/>
    <w:rsid w:val="00444F92"/>
    <w:rsid w:val="00446C20"/>
    <w:rsid w:val="0045022E"/>
    <w:rsid w:val="00450510"/>
    <w:rsid w:val="004513E4"/>
    <w:rsid w:val="004517D6"/>
    <w:rsid w:val="00452000"/>
    <w:rsid w:val="00452329"/>
    <w:rsid w:val="004526CE"/>
    <w:rsid w:val="00453AA7"/>
    <w:rsid w:val="00453BAB"/>
    <w:rsid w:val="00453C16"/>
    <w:rsid w:val="00453C31"/>
    <w:rsid w:val="004543B7"/>
    <w:rsid w:val="0045448F"/>
    <w:rsid w:val="004544FC"/>
    <w:rsid w:val="00454895"/>
    <w:rsid w:val="00455246"/>
    <w:rsid w:val="004554EA"/>
    <w:rsid w:val="0045561E"/>
    <w:rsid w:val="00455D2E"/>
    <w:rsid w:val="00455EC8"/>
    <w:rsid w:val="00456078"/>
    <w:rsid w:val="004569A8"/>
    <w:rsid w:val="00456D08"/>
    <w:rsid w:val="004576C5"/>
    <w:rsid w:val="004576EE"/>
    <w:rsid w:val="00457994"/>
    <w:rsid w:val="00457BBA"/>
    <w:rsid w:val="004601E4"/>
    <w:rsid w:val="004606B6"/>
    <w:rsid w:val="00460711"/>
    <w:rsid w:val="004610FD"/>
    <w:rsid w:val="00461486"/>
    <w:rsid w:val="004617DA"/>
    <w:rsid w:val="00461A7F"/>
    <w:rsid w:val="00462551"/>
    <w:rsid w:val="00462FD9"/>
    <w:rsid w:val="004639C6"/>
    <w:rsid w:val="00463D2C"/>
    <w:rsid w:val="00464724"/>
    <w:rsid w:val="00464948"/>
    <w:rsid w:val="00464A2F"/>
    <w:rsid w:val="00464F9D"/>
    <w:rsid w:val="0046528A"/>
    <w:rsid w:val="004652BF"/>
    <w:rsid w:val="0046541D"/>
    <w:rsid w:val="00465C2A"/>
    <w:rsid w:val="00465CA3"/>
    <w:rsid w:val="00466B40"/>
    <w:rsid w:val="00466E34"/>
    <w:rsid w:val="00467976"/>
    <w:rsid w:val="004705D5"/>
    <w:rsid w:val="004706AA"/>
    <w:rsid w:val="00470AA4"/>
    <w:rsid w:val="00470B9E"/>
    <w:rsid w:val="00470C58"/>
    <w:rsid w:val="00470E10"/>
    <w:rsid w:val="00470ECF"/>
    <w:rsid w:val="00471472"/>
    <w:rsid w:val="00471579"/>
    <w:rsid w:val="00471700"/>
    <w:rsid w:val="0047201B"/>
    <w:rsid w:val="00472320"/>
    <w:rsid w:val="00472673"/>
    <w:rsid w:val="00472828"/>
    <w:rsid w:val="0047312C"/>
    <w:rsid w:val="0047373F"/>
    <w:rsid w:val="0047391D"/>
    <w:rsid w:val="004740BE"/>
    <w:rsid w:val="004741A4"/>
    <w:rsid w:val="0047435C"/>
    <w:rsid w:val="004749BF"/>
    <w:rsid w:val="00474A3B"/>
    <w:rsid w:val="004767E5"/>
    <w:rsid w:val="00477629"/>
    <w:rsid w:val="004777C2"/>
    <w:rsid w:val="00477894"/>
    <w:rsid w:val="00480083"/>
    <w:rsid w:val="0048089E"/>
    <w:rsid w:val="00480ABA"/>
    <w:rsid w:val="00480B1C"/>
    <w:rsid w:val="00480C8C"/>
    <w:rsid w:val="0048134C"/>
    <w:rsid w:val="00481955"/>
    <w:rsid w:val="004820D5"/>
    <w:rsid w:val="00482257"/>
    <w:rsid w:val="00482358"/>
    <w:rsid w:val="00482490"/>
    <w:rsid w:val="004826FF"/>
    <w:rsid w:val="004834F5"/>
    <w:rsid w:val="00483660"/>
    <w:rsid w:val="00483ADB"/>
    <w:rsid w:val="00483CAC"/>
    <w:rsid w:val="00483F49"/>
    <w:rsid w:val="0048420D"/>
    <w:rsid w:val="0048470B"/>
    <w:rsid w:val="00484C75"/>
    <w:rsid w:val="00484D15"/>
    <w:rsid w:val="00484E7F"/>
    <w:rsid w:val="004856A1"/>
    <w:rsid w:val="00485777"/>
    <w:rsid w:val="004857BE"/>
    <w:rsid w:val="00485885"/>
    <w:rsid w:val="00486C45"/>
    <w:rsid w:val="004872AD"/>
    <w:rsid w:val="0048732F"/>
    <w:rsid w:val="004906B0"/>
    <w:rsid w:val="0049086F"/>
    <w:rsid w:val="00490E04"/>
    <w:rsid w:val="00491AD2"/>
    <w:rsid w:val="00492A67"/>
    <w:rsid w:val="00492B6C"/>
    <w:rsid w:val="00492C8C"/>
    <w:rsid w:val="00492FB4"/>
    <w:rsid w:val="004930ED"/>
    <w:rsid w:val="00493820"/>
    <w:rsid w:val="004949E1"/>
    <w:rsid w:val="00494D46"/>
    <w:rsid w:val="00495105"/>
    <w:rsid w:val="00495396"/>
    <w:rsid w:val="0049589A"/>
    <w:rsid w:val="00495A05"/>
    <w:rsid w:val="004961C7"/>
    <w:rsid w:val="0049623F"/>
    <w:rsid w:val="0049681A"/>
    <w:rsid w:val="00497007"/>
    <w:rsid w:val="0049702B"/>
    <w:rsid w:val="00497056"/>
    <w:rsid w:val="004970D7"/>
    <w:rsid w:val="00497371"/>
    <w:rsid w:val="00497E1B"/>
    <w:rsid w:val="00497F74"/>
    <w:rsid w:val="00497F88"/>
    <w:rsid w:val="004A0727"/>
    <w:rsid w:val="004A079F"/>
    <w:rsid w:val="004A0937"/>
    <w:rsid w:val="004A0E51"/>
    <w:rsid w:val="004A0EB1"/>
    <w:rsid w:val="004A118F"/>
    <w:rsid w:val="004A13E2"/>
    <w:rsid w:val="004A17DD"/>
    <w:rsid w:val="004A1D80"/>
    <w:rsid w:val="004A1E60"/>
    <w:rsid w:val="004A2506"/>
    <w:rsid w:val="004A33AB"/>
    <w:rsid w:val="004A4F12"/>
    <w:rsid w:val="004A53F0"/>
    <w:rsid w:val="004A54B4"/>
    <w:rsid w:val="004A59AC"/>
    <w:rsid w:val="004A5D42"/>
    <w:rsid w:val="004A646F"/>
    <w:rsid w:val="004A6668"/>
    <w:rsid w:val="004A6DA6"/>
    <w:rsid w:val="004A70A9"/>
    <w:rsid w:val="004A75A2"/>
    <w:rsid w:val="004B149C"/>
    <w:rsid w:val="004B195C"/>
    <w:rsid w:val="004B1BD3"/>
    <w:rsid w:val="004B281C"/>
    <w:rsid w:val="004B2955"/>
    <w:rsid w:val="004B2B89"/>
    <w:rsid w:val="004B2EEB"/>
    <w:rsid w:val="004B46F3"/>
    <w:rsid w:val="004B46F5"/>
    <w:rsid w:val="004B4BE3"/>
    <w:rsid w:val="004B4C44"/>
    <w:rsid w:val="004B5131"/>
    <w:rsid w:val="004B5A88"/>
    <w:rsid w:val="004B5AD1"/>
    <w:rsid w:val="004B60FE"/>
    <w:rsid w:val="004B7B53"/>
    <w:rsid w:val="004B7F6F"/>
    <w:rsid w:val="004C0525"/>
    <w:rsid w:val="004C0C43"/>
    <w:rsid w:val="004C0C4D"/>
    <w:rsid w:val="004C14FC"/>
    <w:rsid w:val="004C1830"/>
    <w:rsid w:val="004C18F4"/>
    <w:rsid w:val="004C1B84"/>
    <w:rsid w:val="004C1D12"/>
    <w:rsid w:val="004C1D43"/>
    <w:rsid w:val="004C2241"/>
    <w:rsid w:val="004C2391"/>
    <w:rsid w:val="004C2AEF"/>
    <w:rsid w:val="004C2D1C"/>
    <w:rsid w:val="004C308D"/>
    <w:rsid w:val="004C329E"/>
    <w:rsid w:val="004C380C"/>
    <w:rsid w:val="004C4A57"/>
    <w:rsid w:val="004C4DED"/>
    <w:rsid w:val="004C664A"/>
    <w:rsid w:val="004C675B"/>
    <w:rsid w:val="004C6A22"/>
    <w:rsid w:val="004C6DD4"/>
    <w:rsid w:val="004C7131"/>
    <w:rsid w:val="004C74A3"/>
    <w:rsid w:val="004C7DCC"/>
    <w:rsid w:val="004C7FA0"/>
    <w:rsid w:val="004D08CC"/>
    <w:rsid w:val="004D0FD5"/>
    <w:rsid w:val="004D1079"/>
    <w:rsid w:val="004D1C71"/>
    <w:rsid w:val="004D23CF"/>
    <w:rsid w:val="004D4325"/>
    <w:rsid w:val="004D4723"/>
    <w:rsid w:val="004D4B63"/>
    <w:rsid w:val="004D5729"/>
    <w:rsid w:val="004D6137"/>
    <w:rsid w:val="004D6382"/>
    <w:rsid w:val="004D6643"/>
    <w:rsid w:val="004D67F4"/>
    <w:rsid w:val="004D6FF9"/>
    <w:rsid w:val="004D7601"/>
    <w:rsid w:val="004D7DBD"/>
    <w:rsid w:val="004E00A0"/>
    <w:rsid w:val="004E0FBA"/>
    <w:rsid w:val="004E11F4"/>
    <w:rsid w:val="004E15D9"/>
    <w:rsid w:val="004E22EE"/>
    <w:rsid w:val="004E265A"/>
    <w:rsid w:val="004E27F3"/>
    <w:rsid w:val="004E2802"/>
    <w:rsid w:val="004E2F6C"/>
    <w:rsid w:val="004E332C"/>
    <w:rsid w:val="004E36F9"/>
    <w:rsid w:val="004E3BB9"/>
    <w:rsid w:val="004E3F3A"/>
    <w:rsid w:val="004E47DF"/>
    <w:rsid w:val="004E488F"/>
    <w:rsid w:val="004E56D5"/>
    <w:rsid w:val="004E6A25"/>
    <w:rsid w:val="004E7ACF"/>
    <w:rsid w:val="004E7EDB"/>
    <w:rsid w:val="004F065D"/>
    <w:rsid w:val="004F0770"/>
    <w:rsid w:val="004F09C9"/>
    <w:rsid w:val="004F13A6"/>
    <w:rsid w:val="004F19F5"/>
    <w:rsid w:val="004F1D5C"/>
    <w:rsid w:val="004F295D"/>
    <w:rsid w:val="004F2FF2"/>
    <w:rsid w:val="004F3D1F"/>
    <w:rsid w:val="004F3FB4"/>
    <w:rsid w:val="004F4282"/>
    <w:rsid w:val="004F44B7"/>
    <w:rsid w:val="004F4652"/>
    <w:rsid w:val="004F48DF"/>
    <w:rsid w:val="004F4A48"/>
    <w:rsid w:val="004F5666"/>
    <w:rsid w:val="004F5BDE"/>
    <w:rsid w:val="004F6500"/>
    <w:rsid w:val="004F6A63"/>
    <w:rsid w:val="004F6A6D"/>
    <w:rsid w:val="004F6C48"/>
    <w:rsid w:val="004F6C9E"/>
    <w:rsid w:val="004F7B4A"/>
    <w:rsid w:val="004F7EA7"/>
    <w:rsid w:val="005002E4"/>
    <w:rsid w:val="00500C45"/>
    <w:rsid w:val="00500E48"/>
    <w:rsid w:val="00500EC8"/>
    <w:rsid w:val="00501585"/>
    <w:rsid w:val="00502FF6"/>
    <w:rsid w:val="005031C8"/>
    <w:rsid w:val="0050493A"/>
    <w:rsid w:val="00504DB5"/>
    <w:rsid w:val="00504FED"/>
    <w:rsid w:val="00505213"/>
    <w:rsid w:val="00505369"/>
    <w:rsid w:val="00505AD9"/>
    <w:rsid w:val="0050740D"/>
    <w:rsid w:val="00510443"/>
    <w:rsid w:val="0051067D"/>
    <w:rsid w:val="005107AC"/>
    <w:rsid w:val="00511102"/>
    <w:rsid w:val="005118AE"/>
    <w:rsid w:val="00511FE2"/>
    <w:rsid w:val="0051215D"/>
    <w:rsid w:val="00512E0C"/>
    <w:rsid w:val="00513C48"/>
    <w:rsid w:val="00513E47"/>
    <w:rsid w:val="005143AB"/>
    <w:rsid w:val="00514827"/>
    <w:rsid w:val="00514DEB"/>
    <w:rsid w:val="00514F79"/>
    <w:rsid w:val="005153AE"/>
    <w:rsid w:val="0051563C"/>
    <w:rsid w:val="00515C0F"/>
    <w:rsid w:val="005166DD"/>
    <w:rsid w:val="005168AC"/>
    <w:rsid w:val="00516954"/>
    <w:rsid w:val="00516AF7"/>
    <w:rsid w:val="005171D0"/>
    <w:rsid w:val="005171D2"/>
    <w:rsid w:val="005175DF"/>
    <w:rsid w:val="00517858"/>
    <w:rsid w:val="00517A1D"/>
    <w:rsid w:val="005205FF"/>
    <w:rsid w:val="0052065C"/>
    <w:rsid w:val="0052065D"/>
    <w:rsid w:val="00521226"/>
    <w:rsid w:val="005217EB"/>
    <w:rsid w:val="005225C7"/>
    <w:rsid w:val="0052355C"/>
    <w:rsid w:val="0052569A"/>
    <w:rsid w:val="00525D29"/>
    <w:rsid w:val="005262A2"/>
    <w:rsid w:val="00526B94"/>
    <w:rsid w:val="00526D65"/>
    <w:rsid w:val="00526EDD"/>
    <w:rsid w:val="00527207"/>
    <w:rsid w:val="00527250"/>
    <w:rsid w:val="00527E26"/>
    <w:rsid w:val="00530900"/>
    <w:rsid w:val="00530B76"/>
    <w:rsid w:val="00531882"/>
    <w:rsid w:val="005326C4"/>
    <w:rsid w:val="00533775"/>
    <w:rsid w:val="00533904"/>
    <w:rsid w:val="00533AB4"/>
    <w:rsid w:val="00533B21"/>
    <w:rsid w:val="005342DD"/>
    <w:rsid w:val="0053493B"/>
    <w:rsid w:val="00534D77"/>
    <w:rsid w:val="005357B7"/>
    <w:rsid w:val="00535A6C"/>
    <w:rsid w:val="00535BFD"/>
    <w:rsid w:val="00535C97"/>
    <w:rsid w:val="00536104"/>
    <w:rsid w:val="005367DC"/>
    <w:rsid w:val="00536D31"/>
    <w:rsid w:val="0053715D"/>
    <w:rsid w:val="00537FDC"/>
    <w:rsid w:val="0054008F"/>
    <w:rsid w:val="005406C8"/>
    <w:rsid w:val="005410A1"/>
    <w:rsid w:val="005413D3"/>
    <w:rsid w:val="005415C9"/>
    <w:rsid w:val="00541804"/>
    <w:rsid w:val="00542584"/>
    <w:rsid w:val="00542C16"/>
    <w:rsid w:val="00542F98"/>
    <w:rsid w:val="00543059"/>
    <w:rsid w:val="0054315A"/>
    <w:rsid w:val="005432C8"/>
    <w:rsid w:val="00543461"/>
    <w:rsid w:val="0054375A"/>
    <w:rsid w:val="00543D12"/>
    <w:rsid w:val="005447C5"/>
    <w:rsid w:val="00545706"/>
    <w:rsid w:val="005457EA"/>
    <w:rsid w:val="00545998"/>
    <w:rsid w:val="00545A7C"/>
    <w:rsid w:val="00546ECF"/>
    <w:rsid w:val="00547B99"/>
    <w:rsid w:val="005500DD"/>
    <w:rsid w:val="005504F4"/>
    <w:rsid w:val="005504FA"/>
    <w:rsid w:val="0055055D"/>
    <w:rsid w:val="00551428"/>
    <w:rsid w:val="005517D7"/>
    <w:rsid w:val="00552DFE"/>
    <w:rsid w:val="005542D0"/>
    <w:rsid w:val="00554576"/>
    <w:rsid w:val="00554D60"/>
    <w:rsid w:val="005552E2"/>
    <w:rsid w:val="0055608F"/>
    <w:rsid w:val="0055617E"/>
    <w:rsid w:val="005564EF"/>
    <w:rsid w:val="00556EE7"/>
    <w:rsid w:val="00557283"/>
    <w:rsid w:val="00557F0F"/>
    <w:rsid w:val="00557F7F"/>
    <w:rsid w:val="00560108"/>
    <w:rsid w:val="005607D3"/>
    <w:rsid w:val="005618F0"/>
    <w:rsid w:val="00561941"/>
    <w:rsid w:val="00561D59"/>
    <w:rsid w:val="00562255"/>
    <w:rsid w:val="005622BC"/>
    <w:rsid w:val="00562AB0"/>
    <w:rsid w:val="00563296"/>
    <w:rsid w:val="005635EE"/>
    <w:rsid w:val="00563613"/>
    <w:rsid w:val="0056405E"/>
    <w:rsid w:val="0056438C"/>
    <w:rsid w:val="00564B9A"/>
    <w:rsid w:val="0056504A"/>
    <w:rsid w:val="0056649B"/>
    <w:rsid w:val="00566604"/>
    <w:rsid w:val="00566901"/>
    <w:rsid w:val="00566AD0"/>
    <w:rsid w:val="00566E28"/>
    <w:rsid w:val="005670A3"/>
    <w:rsid w:val="00567360"/>
    <w:rsid w:val="0056736C"/>
    <w:rsid w:val="00567819"/>
    <w:rsid w:val="00567D6E"/>
    <w:rsid w:val="005700E5"/>
    <w:rsid w:val="005704FE"/>
    <w:rsid w:val="0057097F"/>
    <w:rsid w:val="005709FA"/>
    <w:rsid w:val="00570B12"/>
    <w:rsid w:val="005714C2"/>
    <w:rsid w:val="00571853"/>
    <w:rsid w:val="00571E1C"/>
    <w:rsid w:val="00572868"/>
    <w:rsid w:val="00572A87"/>
    <w:rsid w:val="00572B13"/>
    <w:rsid w:val="00572E44"/>
    <w:rsid w:val="00572FBD"/>
    <w:rsid w:val="0057372F"/>
    <w:rsid w:val="00573A04"/>
    <w:rsid w:val="00573A40"/>
    <w:rsid w:val="00574520"/>
    <w:rsid w:val="005747E4"/>
    <w:rsid w:val="00574924"/>
    <w:rsid w:val="0057640D"/>
    <w:rsid w:val="00576A09"/>
    <w:rsid w:val="0057720E"/>
    <w:rsid w:val="005772ED"/>
    <w:rsid w:val="0057759C"/>
    <w:rsid w:val="00577971"/>
    <w:rsid w:val="0058094F"/>
    <w:rsid w:val="00580EC9"/>
    <w:rsid w:val="0058116F"/>
    <w:rsid w:val="00581BF5"/>
    <w:rsid w:val="0058266A"/>
    <w:rsid w:val="005826BF"/>
    <w:rsid w:val="005827EA"/>
    <w:rsid w:val="005827ED"/>
    <w:rsid w:val="005831A3"/>
    <w:rsid w:val="0058354A"/>
    <w:rsid w:val="00583881"/>
    <w:rsid w:val="005839C5"/>
    <w:rsid w:val="00583AB7"/>
    <w:rsid w:val="00583F11"/>
    <w:rsid w:val="00584174"/>
    <w:rsid w:val="005847AB"/>
    <w:rsid w:val="00585AF0"/>
    <w:rsid w:val="00585E2E"/>
    <w:rsid w:val="00586197"/>
    <w:rsid w:val="005866B6"/>
    <w:rsid w:val="00586D5E"/>
    <w:rsid w:val="00586EAE"/>
    <w:rsid w:val="005872CA"/>
    <w:rsid w:val="00587A36"/>
    <w:rsid w:val="00587B60"/>
    <w:rsid w:val="00587FB2"/>
    <w:rsid w:val="005907F1"/>
    <w:rsid w:val="005909C7"/>
    <w:rsid w:val="00590B64"/>
    <w:rsid w:val="00590C34"/>
    <w:rsid w:val="005919C8"/>
    <w:rsid w:val="00591D9D"/>
    <w:rsid w:val="00593685"/>
    <w:rsid w:val="00593C1F"/>
    <w:rsid w:val="00594346"/>
    <w:rsid w:val="005949A0"/>
    <w:rsid w:val="00595D77"/>
    <w:rsid w:val="00595F08"/>
    <w:rsid w:val="00596BFA"/>
    <w:rsid w:val="0059701D"/>
    <w:rsid w:val="005970D1"/>
    <w:rsid w:val="005A043D"/>
    <w:rsid w:val="005A0885"/>
    <w:rsid w:val="005A0E68"/>
    <w:rsid w:val="005A0FAF"/>
    <w:rsid w:val="005A1614"/>
    <w:rsid w:val="005A184B"/>
    <w:rsid w:val="005A1C9B"/>
    <w:rsid w:val="005A1D76"/>
    <w:rsid w:val="005A28B1"/>
    <w:rsid w:val="005A34EE"/>
    <w:rsid w:val="005A4AFA"/>
    <w:rsid w:val="005A5A07"/>
    <w:rsid w:val="005A5BB5"/>
    <w:rsid w:val="005A657E"/>
    <w:rsid w:val="005A68C6"/>
    <w:rsid w:val="005A6FD6"/>
    <w:rsid w:val="005A7108"/>
    <w:rsid w:val="005A7606"/>
    <w:rsid w:val="005A789D"/>
    <w:rsid w:val="005A78A7"/>
    <w:rsid w:val="005A7B91"/>
    <w:rsid w:val="005B03EC"/>
    <w:rsid w:val="005B0AC1"/>
    <w:rsid w:val="005B1247"/>
    <w:rsid w:val="005B1D81"/>
    <w:rsid w:val="005B2043"/>
    <w:rsid w:val="005B2F55"/>
    <w:rsid w:val="005B3C7B"/>
    <w:rsid w:val="005B419A"/>
    <w:rsid w:val="005B4230"/>
    <w:rsid w:val="005B5138"/>
    <w:rsid w:val="005B55B0"/>
    <w:rsid w:val="005B5C2A"/>
    <w:rsid w:val="005B60E6"/>
    <w:rsid w:val="005B62A0"/>
    <w:rsid w:val="005B720B"/>
    <w:rsid w:val="005B72BB"/>
    <w:rsid w:val="005B74F6"/>
    <w:rsid w:val="005C001D"/>
    <w:rsid w:val="005C0300"/>
    <w:rsid w:val="005C03DF"/>
    <w:rsid w:val="005C0BA7"/>
    <w:rsid w:val="005C0D02"/>
    <w:rsid w:val="005C0EDF"/>
    <w:rsid w:val="005C1539"/>
    <w:rsid w:val="005C1B7A"/>
    <w:rsid w:val="005C24EF"/>
    <w:rsid w:val="005C26A4"/>
    <w:rsid w:val="005C4109"/>
    <w:rsid w:val="005C49D1"/>
    <w:rsid w:val="005C4C0F"/>
    <w:rsid w:val="005C5382"/>
    <w:rsid w:val="005C53DF"/>
    <w:rsid w:val="005C69D1"/>
    <w:rsid w:val="005C6AA9"/>
    <w:rsid w:val="005C6D64"/>
    <w:rsid w:val="005C7395"/>
    <w:rsid w:val="005C73B3"/>
    <w:rsid w:val="005D0586"/>
    <w:rsid w:val="005D0F65"/>
    <w:rsid w:val="005D114F"/>
    <w:rsid w:val="005D1201"/>
    <w:rsid w:val="005D210F"/>
    <w:rsid w:val="005D213F"/>
    <w:rsid w:val="005D2FD5"/>
    <w:rsid w:val="005D38B7"/>
    <w:rsid w:val="005D41E5"/>
    <w:rsid w:val="005D4304"/>
    <w:rsid w:val="005D57BB"/>
    <w:rsid w:val="005D5D07"/>
    <w:rsid w:val="005D709F"/>
    <w:rsid w:val="005D7EF6"/>
    <w:rsid w:val="005E04D0"/>
    <w:rsid w:val="005E1451"/>
    <w:rsid w:val="005E1698"/>
    <w:rsid w:val="005E2390"/>
    <w:rsid w:val="005E2D6E"/>
    <w:rsid w:val="005E2F07"/>
    <w:rsid w:val="005E376D"/>
    <w:rsid w:val="005E38B2"/>
    <w:rsid w:val="005E3F82"/>
    <w:rsid w:val="005E4644"/>
    <w:rsid w:val="005E5FB0"/>
    <w:rsid w:val="005E6316"/>
    <w:rsid w:val="005E6974"/>
    <w:rsid w:val="005E6F57"/>
    <w:rsid w:val="005E7743"/>
    <w:rsid w:val="005E7F49"/>
    <w:rsid w:val="005F0434"/>
    <w:rsid w:val="005F0556"/>
    <w:rsid w:val="005F0E78"/>
    <w:rsid w:val="005F1F51"/>
    <w:rsid w:val="005F22E1"/>
    <w:rsid w:val="005F2AD0"/>
    <w:rsid w:val="005F33DD"/>
    <w:rsid w:val="005F43CE"/>
    <w:rsid w:val="005F43F9"/>
    <w:rsid w:val="005F442D"/>
    <w:rsid w:val="005F45E2"/>
    <w:rsid w:val="005F4820"/>
    <w:rsid w:val="005F4CC5"/>
    <w:rsid w:val="005F539A"/>
    <w:rsid w:val="005F5692"/>
    <w:rsid w:val="005F6750"/>
    <w:rsid w:val="005F6C79"/>
    <w:rsid w:val="005F7223"/>
    <w:rsid w:val="005F72F3"/>
    <w:rsid w:val="005F799B"/>
    <w:rsid w:val="00600543"/>
    <w:rsid w:val="00600738"/>
    <w:rsid w:val="00600801"/>
    <w:rsid w:val="0060080B"/>
    <w:rsid w:val="006010E8"/>
    <w:rsid w:val="00601704"/>
    <w:rsid w:val="006017CF"/>
    <w:rsid w:val="00601D4C"/>
    <w:rsid w:val="00601D56"/>
    <w:rsid w:val="00602DF8"/>
    <w:rsid w:val="006033C5"/>
    <w:rsid w:val="00603555"/>
    <w:rsid w:val="00603751"/>
    <w:rsid w:val="0060514D"/>
    <w:rsid w:val="00607390"/>
    <w:rsid w:val="006075C1"/>
    <w:rsid w:val="00607684"/>
    <w:rsid w:val="00607ECF"/>
    <w:rsid w:val="00607FB3"/>
    <w:rsid w:val="00610792"/>
    <w:rsid w:val="006107B0"/>
    <w:rsid w:val="00610AD8"/>
    <w:rsid w:val="00610DE0"/>
    <w:rsid w:val="00610F48"/>
    <w:rsid w:val="006111B1"/>
    <w:rsid w:val="006114BF"/>
    <w:rsid w:val="0061152C"/>
    <w:rsid w:val="0061171E"/>
    <w:rsid w:val="006117C4"/>
    <w:rsid w:val="006135FF"/>
    <w:rsid w:val="006138D4"/>
    <w:rsid w:val="00614642"/>
    <w:rsid w:val="00614E04"/>
    <w:rsid w:val="00615027"/>
    <w:rsid w:val="00615586"/>
    <w:rsid w:val="00615CEA"/>
    <w:rsid w:val="00616188"/>
    <w:rsid w:val="00616275"/>
    <w:rsid w:val="00617004"/>
    <w:rsid w:val="0061740E"/>
    <w:rsid w:val="0061778C"/>
    <w:rsid w:val="00617F87"/>
    <w:rsid w:val="00617FDD"/>
    <w:rsid w:val="00620164"/>
    <w:rsid w:val="006207DC"/>
    <w:rsid w:val="00620A87"/>
    <w:rsid w:val="00621323"/>
    <w:rsid w:val="006224BA"/>
    <w:rsid w:val="006226DC"/>
    <w:rsid w:val="006229E6"/>
    <w:rsid w:val="006242E7"/>
    <w:rsid w:val="006245EE"/>
    <w:rsid w:val="00626AF1"/>
    <w:rsid w:val="006278B6"/>
    <w:rsid w:val="006303D9"/>
    <w:rsid w:val="00630612"/>
    <w:rsid w:val="006309B5"/>
    <w:rsid w:val="006309FE"/>
    <w:rsid w:val="00632584"/>
    <w:rsid w:val="00632630"/>
    <w:rsid w:val="006328E1"/>
    <w:rsid w:val="00632D24"/>
    <w:rsid w:val="0063318B"/>
    <w:rsid w:val="00633638"/>
    <w:rsid w:val="00633AB6"/>
    <w:rsid w:val="006345A4"/>
    <w:rsid w:val="00635807"/>
    <w:rsid w:val="00635C73"/>
    <w:rsid w:val="00636646"/>
    <w:rsid w:val="0063684C"/>
    <w:rsid w:val="00636F6E"/>
    <w:rsid w:val="00637ECB"/>
    <w:rsid w:val="0064008E"/>
    <w:rsid w:val="00640327"/>
    <w:rsid w:val="006408EA"/>
    <w:rsid w:val="00640ADB"/>
    <w:rsid w:val="0064156B"/>
    <w:rsid w:val="006429FB"/>
    <w:rsid w:val="00642BAA"/>
    <w:rsid w:val="00642D49"/>
    <w:rsid w:val="00642D8E"/>
    <w:rsid w:val="00643335"/>
    <w:rsid w:val="00643534"/>
    <w:rsid w:val="00645441"/>
    <w:rsid w:val="00645839"/>
    <w:rsid w:val="00645E02"/>
    <w:rsid w:val="0064671C"/>
    <w:rsid w:val="006476F9"/>
    <w:rsid w:val="006508AE"/>
    <w:rsid w:val="006509FB"/>
    <w:rsid w:val="00651129"/>
    <w:rsid w:val="00651182"/>
    <w:rsid w:val="006511E0"/>
    <w:rsid w:val="00652347"/>
    <w:rsid w:val="00652BA2"/>
    <w:rsid w:val="00652C5D"/>
    <w:rsid w:val="00654096"/>
    <w:rsid w:val="00655355"/>
    <w:rsid w:val="0065568B"/>
    <w:rsid w:val="006558EB"/>
    <w:rsid w:val="00656431"/>
    <w:rsid w:val="0065694D"/>
    <w:rsid w:val="00656EEF"/>
    <w:rsid w:val="006571AD"/>
    <w:rsid w:val="0066065F"/>
    <w:rsid w:val="00660BE1"/>
    <w:rsid w:val="006610F1"/>
    <w:rsid w:val="006610F2"/>
    <w:rsid w:val="0066126E"/>
    <w:rsid w:val="006612D2"/>
    <w:rsid w:val="006626FD"/>
    <w:rsid w:val="00662DDE"/>
    <w:rsid w:val="00662EF1"/>
    <w:rsid w:val="00663726"/>
    <w:rsid w:val="00663E90"/>
    <w:rsid w:val="006648D2"/>
    <w:rsid w:val="0066582A"/>
    <w:rsid w:val="00666271"/>
    <w:rsid w:val="00666909"/>
    <w:rsid w:val="00666C37"/>
    <w:rsid w:val="00666FB9"/>
    <w:rsid w:val="00667B97"/>
    <w:rsid w:val="00667EE5"/>
    <w:rsid w:val="0067029D"/>
    <w:rsid w:val="006705A5"/>
    <w:rsid w:val="00670709"/>
    <w:rsid w:val="0067127F"/>
    <w:rsid w:val="006726F4"/>
    <w:rsid w:val="0067287C"/>
    <w:rsid w:val="006728EE"/>
    <w:rsid w:val="00673522"/>
    <w:rsid w:val="00674BFA"/>
    <w:rsid w:val="00674CB5"/>
    <w:rsid w:val="00674F84"/>
    <w:rsid w:val="0067501E"/>
    <w:rsid w:val="00675F91"/>
    <w:rsid w:val="00676484"/>
    <w:rsid w:val="00676501"/>
    <w:rsid w:val="00676772"/>
    <w:rsid w:val="0067690B"/>
    <w:rsid w:val="0067694D"/>
    <w:rsid w:val="00676D51"/>
    <w:rsid w:val="00677160"/>
    <w:rsid w:val="00677CCC"/>
    <w:rsid w:val="00680108"/>
    <w:rsid w:val="00680422"/>
    <w:rsid w:val="00680510"/>
    <w:rsid w:val="00680668"/>
    <w:rsid w:val="00680A59"/>
    <w:rsid w:val="00681317"/>
    <w:rsid w:val="0068174C"/>
    <w:rsid w:val="006823E2"/>
    <w:rsid w:val="00682555"/>
    <w:rsid w:val="00682749"/>
    <w:rsid w:val="00683175"/>
    <w:rsid w:val="00683E8E"/>
    <w:rsid w:val="00685CA1"/>
    <w:rsid w:val="00685CF8"/>
    <w:rsid w:val="00685FE1"/>
    <w:rsid w:val="006868F2"/>
    <w:rsid w:val="0068696D"/>
    <w:rsid w:val="00686AF0"/>
    <w:rsid w:val="00686AF3"/>
    <w:rsid w:val="00687147"/>
    <w:rsid w:val="00687319"/>
    <w:rsid w:val="00687446"/>
    <w:rsid w:val="00687988"/>
    <w:rsid w:val="0069098F"/>
    <w:rsid w:val="00691253"/>
    <w:rsid w:val="0069296B"/>
    <w:rsid w:val="00692BBC"/>
    <w:rsid w:val="0069445B"/>
    <w:rsid w:val="00694646"/>
    <w:rsid w:val="00694D8C"/>
    <w:rsid w:val="00695AD0"/>
    <w:rsid w:val="006960A9"/>
    <w:rsid w:val="0069653F"/>
    <w:rsid w:val="006967E1"/>
    <w:rsid w:val="00696A67"/>
    <w:rsid w:val="006970AA"/>
    <w:rsid w:val="00697B0F"/>
    <w:rsid w:val="006A03BB"/>
    <w:rsid w:val="006A0B9B"/>
    <w:rsid w:val="006A0D0F"/>
    <w:rsid w:val="006A1669"/>
    <w:rsid w:val="006A16A4"/>
    <w:rsid w:val="006A16D2"/>
    <w:rsid w:val="006A17F1"/>
    <w:rsid w:val="006A1BA8"/>
    <w:rsid w:val="006A2035"/>
    <w:rsid w:val="006A26E4"/>
    <w:rsid w:val="006A372A"/>
    <w:rsid w:val="006A3795"/>
    <w:rsid w:val="006A42CA"/>
    <w:rsid w:val="006A4B0C"/>
    <w:rsid w:val="006A521A"/>
    <w:rsid w:val="006A56A5"/>
    <w:rsid w:val="006A59FA"/>
    <w:rsid w:val="006A5CBC"/>
    <w:rsid w:val="006A6180"/>
    <w:rsid w:val="006A61FB"/>
    <w:rsid w:val="006A6683"/>
    <w:rsid w:val="006A6874"/>
    <w:rsid w:val="006A74DD"/>
    <w:rsid w:val="006A77C4"/>
    <w:rsid w:val="006A7EB0"/>
    <w:rsid w:val="006B00FF"/>
    <w:rsid w:val="006B03F6"/>
    <w:rsid w:val="006B0777"/>
    <w:rsid w:val="006B0F65"/>
    <w:rsid w:val="006B0FE0"/>
    <w:rsid w:val="006B1061"/>
    <w:rsid w:val="006B1B6B"/>
    <w:rsid w:val="006B1EA2"/>
    <w:rsid w:val="006B24EC"/>
    <w:rsid w:val="006B2870"/>
    <w:rsid w:val="006B2F71"/>
    <w:rsid w:val="006B4421"/>
    <w:rsid w:val="006B4490"/>
    <w:rsid w:val="006B4509"/>
    <w:rsid w:val="006B4F2D"/>
    <w:rsid w:val="006B5729"/>
    <w:rsid w:val="006B5747"/>
    <w:rsid w:val="006B5EF8"/>
    <w:rsid w:val="006B5F3F"/>
    <w:rsid w:val="006B60F6"/>
    <w:rsid w:val="006B6761"/>
    <w:rsid w:val="006B6E6E"/>
    <w:rsid w:val="006B76EA"/>
    <w:rsid w:val="006B7B9C"/>
    <w:rsid w:val="006B7D21"/>
    <w:rsid w:val="006C0273"/>
    <w:rsid w:val="006C0710"/>
    <w:rsid w:val="006C0AEC"/>
    <w:rsid w:val="006C0E46"/>
    <w:rsid w:val="006C0FC0"/>
    <w:rsid w:val="006C162F"/>
    <w:rsid w:val="006C1646"/>
    <w:rsid w:val="006C1886"/>
    <w:rsid w:val="006C2665"/>
    <w:rsid w:val="006C28BE"/>
    <w:rsid w:val="006C2F95"/>
    <w:rsid w:val="006C33C7"/>
    <w:rsid w:val="006C34F9"/>
    <w:rsid w:val="006C3B86"/>
    <w:rsid w:val="006C40EE"/>
    <w:rsid w:val="006C4471"/>
    <w:rsid w:val="006C4689"/>
    <w:rsid w:val="006C51EB"/>
    <w:rsid w:val="006C5292"/>
    <w:rsid w:val="006C533E"/>
    <w:rsid w:val="006C5573"/>
    <w:rsid w:val="006C5A5B"/>
    <w:rsid w:val="006C6237"/>
    <w:rsid w:val="006C67C1"/>
    <w:rsid w:val="006C76A3"/>
    <w:rsid w:val="006C783D"/>
    <w:rsid w:val="006C793D"/>
    <w:rsid w:val="006C7999"/>
    <w:rsid w:val="006C7A41"/>
    <w:rsid w:val="006D042C"/>
    <w:rsid w:val="006D13A4"/>
    <w:rsid w:val="006D1C77"/>
    <w:rsid w:val="006D1E58"/>
    <w:rsid w:val="006D2130"/>
    <w:rsid w:val="006D2264"/>
    <w:rsid w:val="006D2FA6"/>
    <w:rsid w:val="006D36D4"/>
    <w:rsid w:val="006D4883"/>
    <w:rsid w:val="006D49EC"/>
    <w:rsid w:val="006D4B24"/>
    <w:rsid w:val="006D5798"/>
    <w:rsid w:val="006D57CB"/>
    <w:rsid w:val="006D721D"/>
    <w:rsid w:val="006D78BC"/>
    <w:rsid w:val="006D7A51"/>
    <w:rsid w:val="006E0540"/>
    <w:rsid w:val="006E097E"/>
    <w:rsid w:val="006E0B0F"/>
    <w:rsid w:val="006E1BF4"/>
    <w:rsid w:val="006E1C44"/>
    <w:rsid w:val="006E1F93"/>
    <w:rsid w:val="006E23EC"/>
    <w:rsid w:val="006E39C7"/>
    <w:rsid w:val="006E3E82"/>
    <w:rsid w:val="006E46ED"/>
    <w:rsid w:val="006E6584"/>
    <w:rsid w:val="006E6DA7"/>
    <w:rsid w:val="006E7821"/>
    <w:rsid w:val="006E7CEA"/>
    <w:rsid w:val="006F0292"/>
    <w:rsid w:val="006F0CE3"/>
    <w:rsid w:val="006F19EE"/>
    <w:rsid w:val="006F1A59"/>
    <w:rsid w:val="006F1E10"/>
    <w:rsid w:val="006F1EB1"/>
    <w:rsid w:val="006F2171"/>
    <w:rsid w:val="006F2195"/>
    <w:rsid w:val="006F22EE"/>
    <w:rsid w:val="006F2364"/>
    <w:rsid w:val="006F2A69"/>
    <w:rsid w:val="006F302C"/>
    <w:rsid w:val="006F34A9"/>
    <w:rsid w:val="006F3543"/>
    <w:rsid w:val="006F3817"/>
    <w:rsid w:val="006F386B"/>
    <w:rsid w:val="006F3F0E"/>
    <w:rsid w:val="006F3F9B"/>
    <w:rsid w:val="006F58AC"/>
    <w:rsid w:val="006F594F"/>
    <w:rsid w:val="006F6AEB"/>
    <w:rsid w:val="006F7032"/>
    <w:rsid w:val="006F7E66"/>
    <w:rsid w:val="007003D5"/>
    <w:rsid w:val="00700473"/>
    <w:rsid w:val="00700BAF"/>
    <w:rsid w:val="00701673"/>
    <w:rsid w:val="007019D2"/>
    <w:rsid w:val="00701AC9"/>
    <w:rsid w:val="00701B3F"/>
    <w:rsid w:val="0070320C"/>
    <w:rsid w:val="00703286"/>
    <w:rsid w:val="007032F7"/>
    <w:rsid w:val="007037FC"/>
    <w:rsid w:val="00703A35"/>
    <w:rsid w:val="00703BBD"/>
    <w:rsid w:val="00704D74"/>
    <w:rsid w:val="00705DE4"/>
    <w:rsid w:val="007069E0"/>
    <w:rsid w:val="00707243"/>
    <w:rsid w:val="007072BA"/>
    <w:rsid w:val="007073C3"/>
    <w:rsid w:val="007076DB"/>
    <w:rsid w:val="0070776A"/>
    <w:rsid w:val="00707AB4"/>
    <w:rsid w:val="00707F3C"/>
    <w:rsid w:val="00710481"/>
    <w:rsid w:val="00710F15"/>
    <w:rsid w:val="007124D8"/>
    <w:rsid w:val="0071275C"/>
    <w:rsid w:val="0071327E"/>
    <w:rsid w:val="00713A35"/>
    <w:rsid w:val="00713E3D"/>
    <w:rsid w:val="00713E4E"/>
    <w:rsid w:val="00714234"/>
    <w:rsid w:val="007142B2"/>
    <w:rsid w:val="0071462A"/>
    <w:rsid w:val="00714BB8"/>
    <w:rsid w:val="00714E27"/>
    <w:rsid w:val="007153C4"/>
    <w:rsid w:val="00716595"/>
    <w:rsid w:val="00716EE5"/>
    <w:rsid w:val="00717666"/>
    <w:rsid w:val="00717AEC"/>
    <w:rsid w:val="00717CCA"/>
    <w:rsid w:val="0072000C"/>
    <w:rsid w:val="00720A98"/>
    <w:rsid w:val="00720CC5"/>
    <w:rsid w:val="0072259B"/>
    <w:rsid w:val="00722A08"/>
    <w:rsid w:val="00723281"/>
    <w:rsid w:val="007233CB"/>
    <w:rsid w:val="00723542"/>
    <w:rsid w:val="00723AB4"/>
    <w:rsid w:val="007241AF"/>
    <w:rsid w:val="007241CB"/>
    <w:rsid w:val="00724255"/>
    <w:rsid w:val="00724737"/>
    <w:rsid w:val="00724B82"/>
    <w:rsid w:val="00724DEC"/>
    <w:rsid w:val="00724FB2"/>
    <w:rsid w:val="00725222"/>
    <w:rsid w:val="00725672"/>
    <w:rsid w:val="00726E87"/>
    <w:rsid w:val="00726EE3"/>
    <w:rsid w:val="00726F8D"/>
    <w:rsid w:val="00727263"/>
    <w:rsid w:val="007279DE"/>
    <w:rsid w:val="0073117A"/>
    <w:rsid w:val="007313FB"/>
    <w:rsid w:val="00731604"/>
    <w:rsid w:val="00731E64"/>
    <w:rsid w:val="00732304"/>
    <w:rsid w:val="0073249E"/>
    <w:rsid w:val="00732538"/>
    <w:rsid w:val="00732D5F"/>
    <w:rsid w:val="00732E6A"/>
    <w:rsid w:val="007330D4"/>
    <w:rsid w:val="007333B1"/>
    <w:rsid w:val="00734534"/>
    <w:rsid w:val="00734DC7"/>
    <w:rsid w:val="00735044"/>
    <w:rsid w:val="007360E3"/>
    <w:rsid w:val="007364FF"/>
    <w:rsid w:val="00736553"/>
    <w:rsid w:val="00736822"/>
    <w:rsid w:val="00736AF5"/>
    <w:rsid w:val="00736F01"/>
    <w:rsid w:val="0073717E"/>
    <w:rsid w:val="007372AD"/>
    <w:rsid w:val="00737491"/>
    <w:rsid w:val="00737515"/>
    <w:rsid w:val="00740739"/>
    <w:rsid w:val="00740777"/>
    <w:rsid w:val="00740F7B"/>
    <w:rsid w:val="00741189"/>
    <w:rsid w:val="00741448"/>
    <w:rsid w:val="00741552"/>
    <w:rsid w:val="00741F9A"/>
    <w:rsid w:val="00741FAA"/>
    <w:rsid w:val="007426BB"/>
    <w:rsid w:val="007434C5"/>
    <w:rsid w:val="00743A70"/>
    <w:rsid w:val="00743A74"/>
    <w:rsid w:val="007444CA"/>
    <w:rsid w:val="00744EE3"/>
    <w:rsid w:val="00745058"/>
    <w:rsid w:val="00746204"/>
    <w:rsid w:val="007466E5"/>
    <w:rsid w:val="00746CC3"/>
    <w:rsid w:val="00747AAE"/>
    <w:rsid w:val="00747C44"/>
    <w:rsid w:val="007501D5"/>
    <w:rsid w:val="007503E2"/>
    <w:rsid w:val="0075049D"/>
    <w:rsid w:val="007505F8"/>
    <w:rsid w:val="00750E78"/>
    <w:rsid w:val="00751561"/>
    <w:rsid w:val="00751AAA"/>
    <w:rsid w:val="007524D8"/>
    <w:rsid w:val="00752776"/>
    <w:rsid w:val="00752BA6"/>
    <w:rsid w:val="007535CE"/>
    <w:rsid w:val="00753D3B"/>
    <w:rsid w:val="007540ED"/>
    <w:rsid w:val="00754D84"/>
    <w:rsid w:val="007553D9"/>
    <w:rsid w:val="007553EF"/>
    <w:rsid w:val="007555B3"/>
    <w:rsid w:val="00755C35"/>
    <w:rsid w:val="007566C2"/>
    <w:rsid w:val="007566C8"/>
    <w:rsid w:val="00756CCA"/>
    <w:rsid w:val="00757251"/>
    <w:rsid w:val="00757523"/>
    <w:rsid w:val="007579B1"/>
    <w:rsid w:val="00760103"/>
    <w:rsid w:val="0076129C"/>
    <w:rsid w:val="007614CD"/>
    <w:rsid w:val="00761593"/>
    <w:rsid w:val="00761C43"/>
    <w:rsid w:val="00762055"/>
    <w:rsid w:val="0076255D"/>
    <w:rsid w:val="00762937"/>
    <w:rsid w:val="00763933"/>
    <w:rsid w:val="00763BAA"/>
    <w:rsid w:val="00763E75"/>
    <w:rsid w:val="0076428B"/>
    <w:rsid w:val="007642E3"/>
    <w:rsid w:val="00764AC2"/>
    <w:rsid w:val="007654D2"/>
    <w:rsid w:val="00765550"/>
    <w:rsid w:val="00765BC2"/>
    <w:rsid w:val="0076628D"/>
    <w:rsid w:val="007665A7"/>
    <w:rsid w:val="0076679F"/>
    <w:rsid w:val="00766BA8"/>
    <w:rsid w:val="00766CA8"/>
    <w:rsid w:val="00766DF0"/>
    <w:rsid w:val="00766ECF"/>
    <w:rsid w:val="00767085"/>
    <w:rsid w:val="00767EA4"/>
    <w:rsid w:val="0077049F"/>
    <w:rsid w:val="00771400"/>
    <w:rsid w:val="007716BD"/>
    <w:rsid w:val="007717AD"/>
    <w:rsid w:val="0077229F"/>
    <w:rsid w:val="00772387"/>
    <w:rsid w:val="00772934"/>
    <w:rsid w:val="00772F3B"/>
    <w:rsid w:val="00772FFB"/>
    <w:rsid w:val="007731D3"/>
    <w:rsid w:val="00773E0D"/>
    <w:rsid w:val="007742CF"/>
    <w:rsid w:val="0077543C"/>
    <w:rsid w:val="00776057"/>
    <w:rsid w:val="007769D1"/>
    <w:rsid w:val="00780750"/>
    <w:rsid w:val="00780B0F"/>
    <w:rsid w:val="00780C1E"/>
    <w:rsid w:val="00780F3C"/>
    <w:rsid w:val="00781393"/>
    <w:rsid w:val="00782231"/>
    <w:rsid w:val="007823AA"/>
    <w:rsid w:val="00782942"/>
    <w:rsid w:val="00783925"/>
    <w:rsid w:val="00783B1A"/>
    <w:rsid w:val="00783C1B"/>
    <w:rsid w:val="0078475A"/>
    <w:rsid w:val="007856E1"/>
    <w:rsid w:val="00785A12"/>
    <w:rsid w:val="00786803"/>
    <w:rsid w:val="00786B37"/>
    <w:rsid w:val="007870E4"/>
    <w:rsid w:val="0078746D"/>
    <w:rsid w:val="007874D7"/>
    <w:rsid w:val="007879D4"/>
    <w:rsid w:val="00787BF5"/>
    <w:rsid w:val="00790457"/>
    <w:rsid w:val="00790629"/>
    <w:rsid w:val="00790CA1"/>
    <w:rsid w:val="00790E2B"/>
    <w:rsid w:val="00791280"/>
    <w:rsid w:val="007920EF"/>
    <w:rsid w:val="007930D8"/>
    <w:rsid w:val="007934F5"/>
    <w:rsid w:val="00793593"/>
    <w:rsid w:val="007936FE"/>
    <w:rsid w:val="00793E88"/>
    <w:rsid w:val="007943BD"/>
    <w:rsid w:val="0079458E"/>
    <w:rsid w:val="00794AB2"/>
    <w:rsid w:val="00795454"/>
    <w:rsid w:val="00795C03"/>
    <w:rsid w:val="007965D6"/>
    <w:rsid w:val="007967EB"/>
    <w:rsid w:val="00796BB2"/>
    <w:rsid w:val="00796CAE"/>
    <w:rsid w:val="00797048"/>
    <w:rsid w:val="007A0ABE"/>
    <w:rsid w:val="007A14AA"/>
    <w:rsid w:val="007A3645"/>
    <w:rsid w:val="007A3F63"/>
    <w:rsid w:val="007A4130"/>
    <w:rsid w:val="007A4335"/>
    <w:rsid w:val="007A46D0"/>
    <w:rsid w:val="007A478C"/>
    <w:rsid w:val="007A4E84"/>
    <w:rsid w:val="007A52E4"/>
    <w:rsid w:val="007A5EEF"/>
    <w:rsid w:val="007A5FF2"/>
    <w:rsid w:val="007A60F4"/>
    <w:rsid w:val="007A6590"/>
    <w:rsid w:val="007A66D3"/>
    <w:rsid w:val="007A66E2"/>
    <w:rsid w:val="007B1465"/>
    <w:rsid w:val="007B1528"/>
    <w:rsid w:val="007B173D"/>
    <w:rsid w:val="007B198B"/>
    <w:rsid w:val="007B1C20"/>
    <w:rsid w:val="007B1DC8"/>
    <w:rsid w:val="007B1DF5"/>
    <w:rsid w:val="007B2025"/>
    <w:rsid w:val="007B216D"/>
    <w:rsid w:val="007B233F"/>
    <w:rsid w:val="007B2486"/>
    <w:rsid w:val="007B2AA0"/>
    <w:rsid w:val="007B2F9B"/>
    <w:rsid w:val="007B31BA"/>
    <w:rsid w:val="007B35C3"/>
    <w:rsid w:val="007B35F6"/>
    <w:rsid w:val="007B3746"/>
    <w:rsid w:val="007B389B"/>
    <w:rsid w:val="007B3FEA"/>
    <w:rsid w:val="007B4E6B"/>
    <w:rsid w:val="007B51FF"/>
    <w:rsid w:val="007B55A2"/>
    <w:rsid w:val="007B5E86"/>
    <w:rsid w:val="007B6504"/>
    <w:rsid w:val="007B708D"/>
    <w:rsid w:val="007B7753"/>
    <w:rsid w:val="007B7781"/>
    <w:rsid w:val="007C0636"/>
    <w:rsid w:val="007C067D"/>
    <w:rsid w:val="007C1636"/>
    <w:rsid w:val="007C29D1"/>
    <w:rsid w:val="007C4DF6"/>
    <w:rsid w:val="007C516A"/>
    <w:rsid w:val="007C6166"/>
    <w:rsid w:val="007C6E84"/>
    <w:rsid w:val="007C70EA"/>
    <w:rsid w:val="007C7B5C"/>
    <w:rsid w:val="007C7B99"/>
    <w:rsid w:val="007D0374"/>
    <w:rsid w:val="007D0CA8"/>
    <w:rsid w:val="007D110F"/>
    <w:rsid w:val="007D12AD"/>
    <w:rsid w:val="007D13E0"/>
    <w:rsid w:val="007D166F"/>
    <w:rsid w:val="007D1A2C"/>
    <w:rsid w:val="007D32F1"/>
    <w:rsid w:val="007D3FA7"/>
    <w:rsid w:val="007D4494"/>
    <w:rsid w:val="007D451D"/>
    <w:rsid w:val="007D4C68"/>
    <w:rsid w:val="007D4DBC"/>
    <w:rsid w:val="007D5576"/>
    <w:rsid w:val="007D5B12"/>
    <w:rsid w:val="007D5E65"/>
    <w:rsid w:val="007D73FF"/>
    <w:rsid w:val="007D74C7"/>
    <w:rsid w:val="007D7BBB"/>
    <w:rsid w:val="007E08A9"/>
    <w:rsid w:val="007E0A91"/>
    <w:rsid w:val="007E0CC8"/>
    <w:rsid w:val="007E1362"/>
    <w:rsid w:val="007E1A14"/>
    <w:rsid w:val="007E1F23"/>
    <w:rsid w:val="007E2B07"/>
    <w:rsid w:val="007E2C79"/>
    <w:rsid w:val="007E2D4B"/>
    <w:rsid w:val="007E3016"/>
    <w:rsid w:val="007E3324"/>
    <w:rsid w:val="007E3DC6"/>
    <w:rsid w:val="007E3DFD"/>
    <w:rsid w:val="007E431E"/>
    <w:rsid w:val="007E4838"/>
    <w:rsid w:val="007E5064"/>
    <w:rsid w:val="007E5CA6"/>
    <w:rsid w:val="007E663C"/>
    <w:rsid w:val="007E6EA9"/>
    <w:rsid w:val="007E7C1B"/>
    <w:rsid w:val="007E7F31"/>
    <w:rsid w:val="007F17C8"/>
    <w:rsid w:val="007F18D6"/>
    <w:rsid w:val="007F1A09"/>
    <w:rsid w:val="007F1BBA"/>
    <w:rsid w:val="007F1BD4"/>
    <w:rsid w:val="007F3334"/>
    <w:rsid w:val="007F38BB"/>
    <w:rsid w:val="007F4D06"/>
    <w:rsid w:val="007F4EAF"/>
    <w:rsid w:val="007F5099"/>
    <w:rsid w:val="007F642C"/>
    <w:rsid w:val="007F7845"/>
    <w:rsid w:val="007F7B0D"/>
    <w:rsid w:val="007F7D9C"/>
    <w:rsid w:val="007F7FDB"/>
    <w:rsid w:val="0080054B"/>
    <w:rsid w:val="008006DF"/>
    <w:rsid w:val="00800B46"/>
    <w:rsid w:val="00801856"/>
    <w:rsid w:val="00801B3D"/>
    <w:rsid w:val="00801F77"/>
    <w:rsid w:val="0080229A"/>
    <w:rsid w:val="00802624"/>
    <w:rsid w:val="00802F79"/>
    <w:rsid w:val="00803085"/>
    <w:rsid w:val="00803551"/>
    <w:rsid w:val="00803B9F"/>
    <w:rsid w:val="00803CB1"/>
    <w:rsid w:val="00803D9F"/>
    <w:rsid w:val="00803DA4"/>
    <w:rsid w:val="00803FB8"/>
    <w:rsid w:val="00804098"/>
    <w:rsid w:val="008046AE"/>
    <w:rsid w:val="00804928"/>
    <w:rsid w:val="00804A30"/>
    <w:rsid w:val="0080553C"/>
    <w:rsid w:val="00805D5C"/>
    <w:rsid w:val="0080632B"/>
    <w:rsid w:val="00807269"/>
    <w:rsid w:val="00807DE9"/>
    <w:rsid w:val="00807E1C"/>
    <w:rsid w:val="00807F33"/>
    <w:rsid w:val="008104E7"/>
    <w:rsid w:val="00810AED"/>
    <w:rsid w:val="00811C16"/>
    <w:rsid w:val="00811DF0"/>
    <w:rsid w:val="00813CC3"/>
    <w:rsid w:val="008142D1"/>
    <w:rsid w:val="0081442B"/>
    <w:rsid w:val="00814C77"/>
    <w:rsid w:val="00814F1D"/>
    <w:rsid w:val="008152EB"/>
    <w:rsid w:val="00815BA3"/>
    <w:rsid w:val="00816070"/>
    <w:rsid w:val="008162C5"/>
    <w:rsid w:val="008165D3"/>
    <w:rsid w:val="008176BE"/>
    <w:rsid w:val="00820C44"/>
    <w:rsid w:val="008217FA"/>
    <w:rsid w:val="00821E48"/>
    <w:rsid w:val="008227D9"/>
    <w:rsid w:val="00822A79"/>
    <w:rsid w:val="00822D20"/>
    <w:rsid w:val="00822E29"/>
    <w:rsid w:val="008230E5"/>
    <w:rsid w:val="00823319"/>
    <w:rsid w:val="0082369C"/>
    <w:rsid w:val="00823A2A"/>
    <w:rsid w:val="00823BB9"/>
    <w:rsid w:val="00824203"/>
    <w:rsid w:val="00824626"/>
    <w:rsid w:val="00825A5A"/>
    <w:rsid w:val="00826301"/>
    <w:rsid w:val="0082663E"/>
    <w:rsid w:val="00826A45"/>
    <w:rsid w:val="00826CFE"/>
    <w:rsid w:val="008273E8"/>
    <w:rsid w:val="00830444"/>
    <w:rsid w:val="008308B0"/>
    <w:rsid w:val="00830D47"/>
    <w:rsid w:val="00830EE7"/>
    <w:rsid w:val="00831440"/>
    <w:rsid w:val="008314BE"/>
    <w:rsid w:val="00831F3B"/>
    <w:rsid w:val="008330A3"/>
    <w:rsid w:val="008330D4"/>
    <w:rsid w:val="008335B2"/>
    <w:rsid w:val="00833E3C"/>
    <w:rsid w:val="00834300"/>
    <w:rsid w:val="00834478"/>
    <w:rsid w:val="008344C8"/>
    <w:rsid w:val="0083450A"/>
    <w:rsid w:val="008347FB"/>
    <w:rsid w:val="00835797"/>
    <w:rsid w:val="00835D47"/>
    <w:rsid w:val="00836AC3"/>
    <w:rsid w:val="008370B1"/>
    <w:rsid w:val="00837239"/>
    <w:rsid w:val="00837334"/>
    <w:rsid w:val="008378C7"/>
    <w:rsid w:val="00837B74"/>
    <w:rsid w:val="00837F44"/>
    <w:rsid w:val="00840227"/>
    <w:rsid w:val="00840351"/>
    <w:rsid w:val="00840378"/>
    <w:rsid w:val="008406AA"/>
    <w:rsid w:val="008409E6"/>
    <w:rsid w:val="00840DC2"/>
    <w:rsid w:val="008411DE"/>
    <w:rsid w:val="00841320"/>
    <w:rsid w:val="0084186C"/>
    <w:rsid w:val="008418D6"/>
    <w:rsid w:val="008418FA"/>
    <w:rsid w:val="00841ABF"/>
    <w:rsid w:val="00841C6C"/>
    <w:rsid w:val="00841E7D"/>
    <w:rsid w:val="00842007"/>
    <w:rsid w:val="008436E2"/>
    <w:rsid w:val="00844D0E"/>
    <w:rsid w:val="00845498"/>
    <w:rsid w:val="00845AA5"/>
    <w:rsid w:val="00845C36"/>
    <w:rsid w:val="00845E49"/>
    <w:rsid w:val="00845EE8"/>
    <w:rsid w:val="008462AA"/>
    <w:rsid w:val="0084653F"/>
    <w:rsid w:val="00846598"/>
    <w:rsid w:val="008469F1"/>
    <w:rsid w:val="00847E84"/>
    <w:rsid w:val="00850681"/>
    <w:rsid w:val="0085100D"/>
    <w:rsid w:val="0085101D"/>
    <w:rsid w:val="00851439"/>
    <w:rsid w:val="00851523"/>
    <w:rsid w:val="008518ED"/>
    <w:rsid w:val="00852798"/>
    <w:rsid w:val="00853720"/>
    <w:rsid w:val="00854A01"/>
    <w:rsid w:val="00854BB4"/>
    <w:rsid w:val="00854E72"/>
    <w:rsid w:val="00855AED"/>
    <w:rsid w:val="00855B48"/>
    <w:rsid w:val="00855DD8"/>
    <w:rsid w:val="00855F77"/>
    <w:rsid w:val="00857158"/>
    <w:rsid w:val="0085715B"/>
    <w:rsid w:val="00857B84"/>
    <w:rsid w:val="00857BB4"/>
    <w:rsid w:val="0086014E"/>
    <w:rsid w:val="008605F3"/>
    <w:rsid w:val="008609E2"/>
    <w:rsid w:val="00861AD5"/>
    <w:rsid w:val="00861C18"/>
    <w:rsid w:val="00861D19"/>
    <w:rsid w:val="00861E7F"/>
    <w:rsid w:val="0086266C"/>
    <w:rsid w:val="00863640"/>
    <w:rsid w:val="0086398D"/>
    <w:rsid w:val="00863BE2"/>
    <w:rsid w:val="00863D5D"/>
    <w:rsid w:val="0086416F"/>
    <w:rsid w:val="00864867"/>
    <w:rsid w:val="00865062"/>
    <w:rsid w:val="00865168"/>
    <w:rsid w:val="008651D0"/>
    <w:rsid w:val="008657DA"/>
    <w:rsid w:val="00865CFA"/>
    <w:rsid w:val="00865DF4"/>
    <w:rsid w:val="00866669"/>
    <w:rsid w:val="00866895"/>
    <w:rsid w:val="0087014E"/>
    <w:rsid w:val="0087084D"/>
    <w:rsid w:val="00870F68"/>
    <w:rsid w:val="00871340"/>
    <w:rsid w:val="00871F45"/>
    <w:rsid w:val="008727D3"/>
    <w:rsid w:val="00872EAE"/>
    <w:rsid w:val="00872F5E"/>
    <w:rsid w:val="0087399F"/>
    <w:rsid w:val="00873A76"/>
    <w:rsid w:val="008747C5"/>
    <w:rsid w:val="00875338"/>
    <w:rsid w:val="0087584F"/>
    <w:rsid w:val="00875F8B"/>
    <w:rsid w:val="00876025"/>
    <w:rsid w:val="008762F8"/>
    <w:rsid w:val="00876385"/>
    <w:rsid w:val="00876965"/>
    <w:rsid w:val="00876A9A"/>
    <w:rsid w:val="0087703F"/>
    <w:rsid w:val="0087732D"/>
    <w:rsid w:val="00880157"/>
    <w:rsid w:val="0088016D"/>
    <w:rsid w:val="008802E3"/>
    <w:rsid w:val="008804EE"/>
    <w:rsid w:val="00880B0A"/>
    <w:rsid w:val="00880C9C"/>
    <w:rsid w:val="00881616"/>
    <w:rsid w:val="00882596"/>
    <w:rsid w:val="00883273"/>
    <w:rsid w:val="00883287"/>
    <w:rsid w:val="00883653"/>
    <w:rsid w:val="00883BFC"/>
    <w:rsid w:val="00883DBD"/>
    <w:rsid w:val="00883E87"/>
    <w:rsid w:val="0088401B"/>
    <w:rsid w:val="0088498B"/>
    <w:rsid w:val="00884BE5"/>
    <w:rsid w:val="00884DFA"/>
    <w:rsid w:val="00884F4C"/>
    <w:rsid w:val="008850AF"/>
    <w:rsid w:val="00885472"/>
    <w:rsid w:val="00885529"/>
    <w:rsid w:val="008861B2"/>
    <w:rsid w:val="00886811"/>
    <w:rsid w:val="008869B9"/>
    <w:rsid w:val="008869E0"/>
    <w:rsid w:val="00887330"/>
    <w:rsid w:val="0088739E"/>
    <w:rsid w:val="00887E4B"/>
    <w:rsid w:val="00890537"/>
    <w:rsid w:val="00890ACD"/>
    <w:rsid w:val="00891412"/>
    <w:rsid w:val="008918EA"/>
    <w:rsid w:val="0089195C"/>
    <w:rsid w:val="00891E6F"/>
    <w:rsid w:val="008920BE"/>
    <w:rsid w:val="00892254"/>
    <w:rsid w:val="008922E6"/>
    <w:rsid w:val="008924F1"/>
    <w:rsid w:val="0089335D"/>
    <w:rsid w:val="00893BDE"/>
    <w:rsid w:val="00893FFB"/>
    <w:rsid w:val="008940F7"/>
    <w:rsid w:val="008954B1"/>
    <w:rsid w:val="00895866"/>
    <w:rsid w:val="00895BFE"/>
    <w:rsid w:val="008962DC"/>
    <w:rsid w:val="008974EE"/>
    <w:rsid w:val="00897A50"/>
    <w:rsid w:val="00897CF8"/>
    <w:rsid w:val="008A04A7"/>
    <w:rsid w:val="008A0CD3"/>
    <w:rsid w:val="008A1C2B"/>
    <w:rsid w:val="008A1D53"/>
    <w:rsid w:val="008A1E84"/>
    <w:rsid w:val="008A24AC"/>
    <w:rsid w:val="008A2B7A"/>
    <w:rsid w:val="008A2F1B"/>
    <w:rsid w:val="008A2F6D"/>
    <w:rsid w:val="008A34C1"/>
    <w:rsid w:val="008A3804"/>
    <w:rsid w:val="008A3A6F"/>
    <w:rsid w:val="008A4936"/>
    <w:rsid w:val="008A5982"/>
    <w:rsid w:val="008A632C"/>
    <w:rsid w:val="008A7238"/>
    <w:rsid w:val="008B1418"/>
    <w:rsid w:val="008B272B"/>
    <w:rsid w:val="008B28C0"/>
    <w:rsid w:val="008B3674"/>
    <w:rsid w:val="008B39B1"/>
    <w:rsid w:val="008B4107"/>
    <w:rsid w:val="008B417A"/>
    <w:rsid w:val="008B4C45"/>
    <w:rsid w:val="008B4C73"/>
    <w:rsid w:val="008B4EB5"/>
    <w:rsid w:val="008B4EE0"/>
    <w:rsid w:val="008B5082"/>
    <w:rsid w:val="008B56CD"/>
    <w:rsid w:val="008B61A5"/>
    <w:rsid w:val="008B62B8"/>
    <w:rsid w:val="008B64DF"/>
    <w:rsid w:val="008B660D"/>
    <w:rsid w:val="008B79A7"/>
    <w:rsid w:val="008B7BEF"/>
    <w:rsid w:val="008B7DD2"/>
    <w:rsid w:val="008B7DDA"/>
    <w:rsid w:val="008C000F"/>
    <w:rsid w:val="008C0016"/>
    <w:rsid w:val="008C047F"/>
    <w:rsid w:val="008C0CA8"/>
    <w:rsid w:val="008C107B"/>
    <w:rsid w:val="008C10F4"/>
    <w:rsid w:val="008C1121"/>
    <w:rsid w:val="008C13B3"/>
    <w:rsid w:val="008C14F8"/>
    <w:rsid w:val="008C16ED"/>
    <w:rsid w:val="008C1C44"/>
    <w:rsid w:val="008C277C"/>
    <w:rsid w:val="008C2799"/>
    <w:rsid w:val="008C286A"/>
    <w:rsid w:val="008C2E27"/>
    <w:rsid w:val="008C3244"/>
    <w:rsid w:val="008C3471"/>
    <w:rsid w:val="008C3626"/>
    <w:rsid w:val="008C385A"/>
    <w:rsid w:val="008C4411"/>
    <w:rsid w:val="008C44B3"/>
    <w:rsid w:val="008C4D10"/>
    <w:rsid w:val="008C4D9A"/>
    <w:rsid w:val="008C5380"/>
    <w:rsid w:val="008C5888"/>
    <w:rsid w:val="008C5971"/>
    <w:rsid w:val="008C5CD5"/>
    <w:rsid w:val="008C62AB"/>
    <w:rsid w:val="008C71DC"/>
    <w:rsid w:val="008C7237"/>
    <w:rsid w:val="008D13F5"/>
    <w:rsid w:val="008D16D4"/>
    <w:rsid w:val="008D17BF"/>
    <w:rsid w:val="008D18CF"/>
    <w:rsid w:val="008D1B84"/>
    <w:rsid w:val="008D1EDB"/>
    <w:rsid w:val="008D281D"/>
    <w:rsid w:val="008D292A"/>
    <w:rsid w:val="008D3300"/>
    <w:rsid w:val="008D3535"/>
    <w:rsid w:val="008D35E4"/>
    <w:rsid w:val="008D3924"/>
    <w:rsid w:val="008D3C76"/>
    <w:rsid w:val="008D49EE"/>
    <w:rsid w:val="008D5225"/>
    <w:rsid w:val="008D5354"/>
    <w:rsid w:val="008D6183"/>
    <w:rsid w:val="008D7002"/>
    <w:rsid w:val="008D7774"/>
    <w:rsid w:val="008D7A29"/>
    <w:rsid w:val="008E0595"/>
    <w:rsid w:val="008E0C0A"/>
    <w:rsid w:val="008E0E07"/>
    <w:rsid w:val="008E120C"/>
    <w:rsid w:val="008E13B7"/>
    <w:rsid w:val="008E13C0"/>
    <w:rsid w:val="008E13E3"/>
    <w:rsid w:val="008E19CE"/>
    <w:rsid w:val="008E22EE"/>
    <w:rsid w:val="008E2642"/>
    <w:rsid w:val="008E2BE2"/>
    <w:rsid w:val="008E2D21"/>
    <w:rsid w:val="008E372A"/>
    <w:rsid w:val="008E3767"/>
    <w:rsid w:val="008E383A"/>
    <w:rsid w:val="008E3EAE"/>
    <w:rsid w:val="008E46C3"/>
    <w:rsid w:val="008E4C31"/>
    <w:rsid w:val="008E5B22"/>
    <w:rsid w:val="008E5B9A"/>
    <w:rsid w:val="008E6201"/>
    <w:rsid w:val="008E664E"/>
    <w:rsid w:val="008E66EB"/>
    <w:rsid w:val="008E6848"/>
    <w:rsid w:val="008E690A"/>
    <w:rsid w:val="008E754D"/>
    <w:rsid w:val="008E7603"/>
    <w:rsid w:val="008E7759"/>
    <w:rsid w:val="008F0248"/>
    <w:rsid w:val="008F05F9"/>
    <w:rsid w:val="008F0A7C"/>
    <w:rsid w:val="008F136D"/>
    <w:rsid w:val="008F17B5"/>
    <w:rsid w:val="008F1ACF"/>
    <w:rsid w:val="008F1FD3"/>
    <w:rsid w:val="008F2234"/>
    <w:rsid w:val="008F371D"/>
    <w:rsid w:val="008F3C08"/>
    <w:rsid w:val="008F3C89"/>
    <w:rsid w:val="008F4597"/>
    <w:rsid w:val="008F481F"/>
    <w:rsid w:val="008F590E"/>
    <w:rsid w:val="008F65D0"/>
    <w:rsid w:val="008F6E80"/>
    <w:rsid w:val="008F7189"/>
    <w:rsid w:val="008F74BB"/>
    <w:rsid w:val="008F74F9"/>
    <w:rsid w:val="00900691"/>
    <w:rsid w:val="009011C7"/>
    <w:rsid w:val="00901C0D"/>
    <w:rsid w:val="00902967"/>
    <w:rsid w:val="00902BAF"/>
    <w:rsid w:val="00903990"/>
    <w:rsid w:val="009040B6"/>
    <w:rsid w:val="00904B5E"/>
    <w:rsid w:val="00904F93"/>
    <w:rsid w:val="0090598F"/>
    <w:rsid w:val="0090675C"/>
    <w:rsid w:val="00906948"/>
    <w:rsid w:val="00906998"/>
    <w:rsid w:val="0090734A"/>
    <w:rsid w:val="009077B7"/>
    <w:rsid w:val="00907850"/>
    <w:rsid w:val="00907C31"/>
    <w:rsid w:val="009104D2"/>
    <w:rsid w:val="00910852"/>
    <w:rsid w:val="009108FD"/>
    <w:rsid w:val="00910BA1"/>
    <w:rsid w:val="00912743"/>
    <w:rsid w:val="00912C48"/>
    <w:rsid w:val="00912E72"/>
    <w:rsid w:val="00913003"/>
    <w:rsid w:val="009132FB"/>
    <w:rsid w:val="00913B95"/>
    <w:rsid w:val="009140D2"/>
    <w:rsid w:val="009143A7"/>
    <w:rsid w:val="00914B0A"/>
    <w:rsid w:val="009151DC"/>
    <w:rsid w:val="009153E4"/>
    <w:rsid w:val="00915651"/>
    <w:rsid w:val="00915BB8"/>
    <w:rsid w:val="009166AB"/>
    <w:rsid w:val="00916807"/>
    <w:rsid w:val="00916880"/>
    <w:rsid w:val="00917EB5"/>
    <w:rsid w:val="00920416"/>
    <w:rsid w:val="00921285"/>
    <w:rsid w:val="009213E5"/>
    <w:rsid w:val="009217AD"/>
    <w:rsid w:val="009219F6"/>
    <w:rsid w:val="00921F9F"/>
    <w:rsid w:val="00922118"/>
    <w:rsid w:val="00922873"/>
    <w:rsid w:val="009231CB"/>
    <w:rsid w:val="009239A7"/>
    <w:rsid w:val="00924229"/>
    <w:rsid w:val="00924663"/>
    <w:rsid w:val="00924EF4"/>
    <w:rsid w:val="009255CC"/>
    <w:rsid w:val="009260AA"/>
    <w:rsid w:val="009260CB"/>
    <w:rsid w:val="00927835"/>
    <w:rsid w:val="009304AA"/>
    <w:rsid w:val="00930C03"/>
    <w:rsid w:val="009313C1"/>
    <w:rsid w:val="0093160A"/>
    <w:rsid w:val="00931A0B"/>
    <w:rsid w:val="00932239"/>
    <w:rsid w:val="00932A2B"/>
    <w:rsid w:val="00932E8B"/>
    <w:rsid w:val="00933546"/>
    <w:rsid w:val="009336A5"/>
    <w:rsid w:val="00933BE7"/>
    <w:rsid w:val="009342CF"/>
    <w:rsid w:val="00935FA3"/>
    <w:rsid w:val="00936F4C"/>
    <w:rsid w:val="00937664"/>
    <w:rsid w:val="00940502"/>
    <w:rsid w:val="00940A1A"/>
    <w:rsid w:val="0094194C"/>
    <w:rsid w:val="00941EDD"/>
    <w:rsid w:val="00942162"/>
    <w:rsid w:val="00942923"/>
    <w:rsid w:val="00942B1E"/>
    <w:rsid w:val="00942B31"/>
    <w:rsid w:val="00942C58"/>
    <w:rsid w:val="00942C88"/>
    <w:rsid w:val="009440C3"/>
    <w:rsid w:val="00944499"/>
    <w:rsid w:val="00944E82"/>
    <w:rsid w:val="00946457"/>
    <w:rsid w:val="0094693C"/>
    <w:rsid w:val="00946DBE"/>
    <w:rsid w:val="009474ED"/>
    <w:rsid w:val="009475C0"/>
    <w:rsid w:val="009478E2"/>
    <w:rsid w:val="00947974"/>
    <w:rsid w:val="00947A37"/>
    <w:rsid w:val="00947B8B"/>
    <w:rsid w:val="00951932"/>
    <w:rsid w:val="00951969"/>
    <w:rsid w:val="00952A65"/>
    <w:rsid w:val="00954770"/>
    <w:rsid w:val="009554A2"/>
    <w:rsid w:val="00955725"/>
    <w:rsid w:val="00956004"/>
    <w:rsid w:val="00956DB9"/>
    <w:rsid w:val="00956DBF"/>
    <w:rsid w:val="00956F51"/>
    <w:rsid w:val="00957842"/>
    <w:rsid w:val="00957ECF"/>
    <w:rsid w:val="0096047A"/>
    <w:rsid w:val="009604B8"/>
    <w:rsid w:val="00960BFB"/>
    <w:rsid w:val="00960EE3"/>
    <w:rsid w:val="00960FD6"/>
    <w:rsid w:val="00961266"/>
    <w:rsid w:val="00961F06"/>
    <w:rsid w:val="009623C6"/>
    <w:rsid w:val="00962CA1"/>
    <w:rsid w:val="00962EC4"/>
    <w:rsid w:val="00963206"/>
    <w:rsid w:val="00963C4E"/>
    <w:rsid w:val="00963F4A"/>
    <w:rsid w:val="009643BF"/>
    <w:rsid w:val="009644BF"/>
    <w:rsid w:val="00964524"/>
    <w:rsid w:val="00965B79"/>
    <w:rsid w:val="00966174"/>
    <w:rsid w:val="00966705"/>
    <w:rsid w:val="009669C1"/>
    <w:rsid w:val="00966D65"/>
    <w:rsid w:val="009671FE"/>
    <w:rsid w:val="00967634"/>
    <w:rsid w:val="00970A6B"/>
    <w:rsid w:val="0097123D"/>
    <w:rsid w:val="009714C7"/>
    <w:rsid w:val="0097166A"/>
    <w:rsid w:val="00972058"/>
    <w:rsid w:val="00972EBB"/>
    <w:rsid w:val="00973372"/>
    <w:rsid w:val="00973C22"/>
    <w:rsid w:val="00973FAD"/>
    <w:rsid w:val="00974149"/>
    <w:rsid w:val="00974F93"/>
    <w:rsid w:val="00975A25"/>
    <w:rsid w:val="00976FB0"/>
    <w:rsid w:val="0097716C"/>
    <w:rsid w:val="00977285"/>
    <w:rsid w:val="009779D8"/>
    <w:rsid w:val="00977B31"/>
    <w:rsid w:val="00977EB9"/>
    <w:rsid w:val="009804E8"/>
    <w:rsid w:val="009805E0"/>
    <w:rsid w:val="009807DF"/>
    <w:rsid w:val="00981512"/>
    <w:rsid w:val="00981CE2"/>
    <w:rsid w:val="00981F32"/>
    <w:rsid w:val="00982E22"/>
    <w:rsid w:val="0098301B"/>
    <w:rsid w:val="00983A0E"/>
    <w:rsid w:val="00983BF7"/>
    <w:rsid w:val="00984006"/>
    <w:rsid w:val="00984257"/>
    <w:rsid w:val="0098462A"/>
    <w:rsid w:val="009848D2"/>
    <w:rsid w:val="009849E5"/>
    <w:rsid w:val="00984FA1"/>
    <w:rsid w:val="00985222"/>
    <w:rsid w:val="009853D2"/>
    <w:rsid w:val="00985CB7"/>
    <w:rsid w:val="0098639C"/>
    <w:rsid w:val="00987189"/>
    <w:rsid w:val="009878C3"/>
    <w:rsid w:val="00987A87"/>
    <w:rsid w:val="00991E7C"/>
    <w:rsid w:val="009923DB"/>
    <w:rsid w:val="009926F5"/>
    <w:rsid w:val="00992F5D"/>
    <w:rsid w:val="009934E2"/>
    <w:rsid w:val="00993A10"/>
    <w:rsid w:val="00993AAF"/>
    <w:rsid w:val="0099400A"/>
    <w:rsid w:val="00994E90"/>
    <w:rsid w:val="0099525A"/>
    <w:rsid w:val="009954DF"/>
    <w:rsid w:val="009954FA"/>
    <w:rsid w:val="00995702"/>
    <w:rsid w:val="00995AD9"/>
    <w:rsid w:val="00995DC2"/>
    <w:rsid w:val="00996598"/>
    <w:rsid w:val="0099682A"/>
    <w:rsid w:val="00996B46"/>
    <w:rsid w:val="00997486"/>
    <w:rsid w:val="009A0451"/>
    <w:rsid w:val="009A0D7D"/>
    <w:rsid w:val="009A230D"/>
    <w:rsid w:val="009A2F1D"/>
    <w:rsid w:val="009A3383"/>
    <w:rsid w:val="009A33F6"/>
    <w:rsid w:val="009A3609"/>
    <w:rsid w:val="009A3FFB"/>
    <w:rsid w:val="009A4277"/>
    <w:rsid w:val="009A4441"/>
    <w:rsid w:val="009A4652"/>
    <w:rsid w:val="009A476A"/>
    <w:rsid w:val="009A4AAA"/>
    <w:rsid w:val="009A4C96"/>
    <w:rsid w:val="009A524C"/>
    <w:rsid w:val="009A52DA"/>
    <w:rsid w:val="009A5E0E"/>
    <w:rsid w:val="009A5E1E"/>
    <w:rsid w:val="009A61CD"/>
    <w:rsid w:val="009A62DA"/>
    <w:rsid w:val="009A639B"/>
    <w:rsid w:val="009A69FD"/>
    <w:rsid w:val="009A6C06"/>
    <w:rsid w:val="009A6D44"/>
    <w:rsid w:val="009A7112"/>
    <w:rsid w:val="009A7316"/>
    <w:rsid w:val="009A7E75"/>
    <w:rsid w:val="009A7E99"/>
    <w:rsid w:val="009B00B0"/>
    <w:rsid w:val="009B0944"/>
    <w:rsid w:val="009B1477"/>
    <w:rsid w:val="009B1493"/>
    <w:rsid w:val="009B185F"/>
    <w:rsid w:val="009B1B4C"/>
    <w:rsid w:val="009B24F1"/>
    <w:rsid w:val="009B3982"/>
    <w:rsid w:val="009B3DFA"/>
    <w:rsid w:val="009B3EE3"/>
    <w:rsid w:val="009B467A"/>
    <w:rsid w:val="009B46E3"/>
    <w:rsid w:val="009B480B"/>
    <w:rsid w:val="009B49F2"/>
    <w:rsid w:val="009B49F4"/>
    <w:rsid w:val="009B4C6D"/>
    <w:rsid w:val="009B5027"/>
    <w:rsid w:val="009B5B52"/>
    <w:rsid w:val="009B722B"/>
    <w:rsid w:val="009B73ED"/>
    <w:rsid w:val="009B795B"/>
    <w:rsid w:val="009B7C7B"/>
    <w:rsid w:val="009B7D36"/>
    <w:rsid w:val="009C02C9"/>
    <w:rsid w:val="009C08D4"/>
    <w:rsid w:val="009C12CD"/>
    <w:rsid w:val="009C1317"/>
    <w:rsid w:val="009C14F6"/>
    <w:rsid w:val="009C1B5B"/>
    <w:rsid w:val="009C42CC"/>
    <w:rsid w:val="009C46C3"/>
    <w:rsid w:val="009C4CDB"/>
    <w:rsid w:val="009C5F81"/>
    <w:rsid w:val="009C6D64"/>
    <w:rsid w:val="009C6E82"/>
    <w:rsid w:val="009C7CF9"/>
    <w:rsid w:val="009D0746"/>
    <w:rsid w:val="009D0FC3"/>
    <w:rsid w:val="009D173E"/>
    <w:rsid w:val="009D186E"/>
    <w:rsid w:val="009D1A87"/>
    <w:rsid w:val="009D1AAB"/>
    <w:rsid w:val="009D2DD4"/>
    <w:rsid w:val="009D3004"/>
    <w:rsid w:val="009D394F"/>
    <w:rsid w:val="009D3A3A"/>
    <w:rsid w:val="009D3DE6"/>
    <w:rsid w:val="009D3FFA"/>
    <w:rsid w:val="009D40FE"/>
    <w:rsid w:val="009D4903"/>
    <w:rsid w:val="009D4B44"/>
    <w:rsid w:val="009D5616"/>
    <w:rsid w:val="009D5CD8"/>
    <w:rsid w:val="009D6089"/>
    <w:rsid w:val="009E0625"/>
    <w:rsid w:val="009E0F24"/>
    <w:rsid w:val="009E10F2"/>
    <w:rsid w:val="009E1A97"/>
    <w:rsid w:val="009E1F2E"/>
    <w:rsid w:val="009E1F75"/>
    <w:rsid w:val="009E2F29"/>
    <w:rsid w:val="009E31E4"/>
    <w:rsid w:val="009E3400"/>
    <w:rsid w:val="009E3432"/>
    <w:rsid w:val="009E35F8"/>
    <w:rsid w:val="009E3C2A"/>
    <w:rsid w:val="009E3D45"/>
    <w:rsid w:val="009E41B4"/>
    <w:rsid w:val="009E452B"/>
    <w:rsid w:val="009E5375"/>
    <w:rsid w:val="009E5757"/>
    <w:rsid w:val="009E58CD"/>
    <w:rsid w:val="009E59AE"/>
    <w:rsid w:val="009E5C49"/>
    <w:rsid w:val="009E6CE9"/>
    <w:rsid w:val="009E7312"/>
    <w:rsid w:val="009E796A"/>
    <w:rsid w:val="009E7E86"/>
    <w:rsid w:val="009F0033"/>
    <w:rsid w:val="009F0493"/>
    <w:rsid w:val="009F04DB"/>
    <w:rsid w:val="009F0D06"/>
    <w:rsid w:val="009F12EB"/>
    <w:rsid w:val="009F1E99"/>
    <w:rsid w:val="009F2019"/>
    <w:rsid w:val="009F228A"/>
    <w:rsid w:val="009F22FB"/>
    <w:rsid w:val="009F277E"/>
    <w:rsid w:val="009F33D1"/>
    <w:rsid w:val="009F364A"/>
    <w:rsid w:val="009F4105"/>
    <w:rsid w:val="009F4DF8"/>
    <w:rsid w:val="009F4F3C"/>
    <w:rsid w:val="009F5BD3"/>
    <w:rsid w:val="009F5E7B"/>
    <w:rsid w:val="009F5FEB"/>
    <w:rsid w:val="009F639F"/>
    <w:rsid w:val="009F6782"/>
    <w:rsid w:val="009F6D2B"/>
    <w:rsid w:val="009F7CF1"/>
    <w:rsid w:val="00A005EC"/>
    <w:rsid w:val="00A00779"/>
    <w:rsid w:val="00A00EBF"/>
    <w:rsid w:val="00A01B4E"/>
    <w:rsid w:val="00A021E0"/>
    <w:rsid w:val="00A02675"/>
    <w:rsid w:val="00A02761"/>
    <w:rsid w:val="00A0301E"/>
    <w:rsid w:val="00A033FA"/>
    <w:rsid w:val="00A03AE4"/>
    <w:rsid w:val="00A0400A"/>
    <w:rsid w:val="00A044A7"/>
    <w:rsid w:val="00A04780"/>
    <w:rsid w:val="00A04D49"/>
    <w:rsid w:val="00A04DEC"/>
    <w:rsid w:val="00A05567"/>
    <w:rsid w:val="00A059AB"/>
    <w:rsid w:val="00A059D0"/>
    <w:rsid w:val="00A05DF9"/>
    <w:rsid w:val="00A06C1B"/>
    <w:rsid w:val="00A06F0F"/>
    <w:rsid w:val="00A07C02"/>
    <w:rsid w:val="00A11095"/>
    <w:rsid w:val="00A1124D"/>
    <w:rsid w:val="00A121E2"/>
    <w:rsid w:val="00A127E1"/>
    <w:rsid w:val="00A130EE"/>
    <w:rsid w:val="00A143E2"/>
    <w:rsid w:val="00A145CC"/>
    <w:rsid w:val="00A14B44"/>
    <w:rsid w:val="00A14B50"/>
    <w:rsid w:val="00A1586A"/>
    <w:rsid w:val="00A15938"/>
    <w:rsid w:val="00A1610C"/>
    <w:rsid w:val="00A163C7"/>
    <w:rsid w:val="00A167F6"/>
    <w:rsid w:val="00A16C0F"/>
    <w:rsid w:val="00A17128"/>
    <w:rsid w:val="00A177CB"/>
    <w:rsid w:val="00A17D2C"/>
    <w:rsid w:val="00A17E71"/>
    <w:rsid w:val="00A2101F"/>
    <w:rsid w:val="00A210F8"/>
    <w:rsid w:val="00A22DB2"/>
    <w:rsid w:val="00A22FD4"/>
    <w:rsid w:val="00A23BB6"/>
    <w:rsid w:val="00A23F2C"/>
    <w:rsid w:val="00A24574"/>
    <w:rsid w:val="00A24D20"/>
    <w:rsid w:val="00A24F89"/>
    <w:rsid w:val="00A252DE"/>
    <w:rsid w:val="00A256F7"/>
    <w:rsid w:val="00A258DB"/>
    <w:rsid w:val="00A25C3D"/>
    <w:rsid w:val="00A25FA5"/>
    <w:rsid w:val="00A2679F"/>
    <w:rsid w:val="00A26B2F"/>
    <w:rsid w:val="00A26DC2"/>
    <w:rsid w:val="00A27A6D"/>
    <w:rsid w:val="00A27B99"/>
    <w:rsid w:val="00A27C60"/>
    <w:rsid w:val="00A27D0C"/>
    <w:rsid w:val="00A3085D"/>
    <w:rsid w:val="00A309A3"/>
    <w:rsid w:val="00A32753"/>
    <w:rsid w:val="00A32EEF"/>
    <w:rsid w:val="00A3345A"/>
    <w:rsid w:val="00A33641"/>
    <w:rsid w:val="00A33BA5"/>
    <w:rsid w:val="00A33DEA"/>
    <w:rsid w:val="00A34F90"/>
    <w:rsid w:val="00A354C8"/>
    <w:rsid w:val="00A354CD"/>
    <w:rsid w:val="00A35557"/>
    <w:rsid w:val="00A357D1"/>
    <w:rsid w:val="00A3591B"/>
    <w:rsid w:val="00A364B6"/>
    <w:rsid w:val="00A36C1A"/>
    <w:rsid w:val="00A36D98"/>
    <w:rsid w:val="00A3703C"/>
    <w:rsid w:val="00A378FD"/>
    <w:rsid w:val="00A41079"/>
    <w:rsid w:val="00A416D0"/>
    <w:rsid w:val="00A4197D"/>
    <w:rsid w:val="00A41A08"/>
    <w:rsid w:val="00A423DB"/>
    <w:rsid w:val="00A4241D"/>
    <w:rsid w:val="00A42643"/>
    <w:rsid w:val="00A43125"/>
    <w:rsid w:val="00A43FAD"/>
    <w:rsid w:val="00A44202"/>
    <w:rsid w:val="00A447DA"/>
    <w:rsid w:val="00A4508F"/>
    <w:rsid w:val="00A452FF"/>
    <w:rsid w:val="00A45363"/>
    <w:rsid w:val="00A455E9"/>
    <w:rsid w:val="00A45972"/>
    <w:rsid w:val="00A46176"/>
    <w:rsid w:val="00A46783"/>
    <w:rsid w:val="00A46D2B"/>
    <w:rsid w:val="00A47075"/>
    <w:rsid w:val="00A47171"/>
    <w:rsid w:val="00A47399"/>
    <w:rsid w:val="00A5137A"/>
    <w:rsid w:val="00A516B5"/>
    <w:rsid w:val="00A51BAA"/>
    <w:rsid w:val="00A51E04"/>
    <w:rsid w:val="00A52105"/>
    <w:rsid w:val="00A52126"/>
    <w:rsid w:val="00A522CE"/>
    <w:rsid w:val="00A524F8"/>
    <w:rsid w:val="00A5255E"/>
    <w:rsid w:val="00A52A44"/>
    <w:rsid w:val="00A52A7D"/>
    <w:rsid w:val="00A53271"/>
    <w:rsid w:val="00A53525"/>
    <w:rsid w:val="00A53B1A"/>
    <w:rsid w:val="00A542C4"/>
    <w:rsid w:val="00A54823"/>
    <w:rsid w:val="00A54F05"/>
    <w:rsid w:val="00A55647"/>
    <w:rsid w:val="00A56567"/>
    <w:rsid w:val="00A56715"/>
    <w:rsid w:val="00A56B25"/>
    <w:rsid w:val="00A56F4C"/>
    <w:rsid w:val="00A575D9"/>
    <w:rsid w:val="00A579E1"/>
    <w:rsid w:val="00A57AF8"/>
    <w:rsid w:val="00A6045F"/>
    <w:rsid w:val="00A604AB"/>
    <w:rsid w:val="00A60EB2"/>
    <w:rsid w:val="00A61826"/>
    <w:rsid w:val="00A6279C"/>
    <w:rsid w:val="00A641A7"/>
    <w:rsid w:val="00A64386"/>
    <w:rsid w:val="00A643A1"/>
    <w:rsid w:val="00A646EA"/>
    <w:rsid w:val="00A6499D"/>
    <w:rsid w:val="00A649CF"/>
    <w:rsid w:val="00A64FAC"/>
    <w:rsid w:val="00A64FDF"/>
    <w:rsid w:val="00A65016"/>
    <w:rsid w:val="00A66AD6"/>
    <w:rsid w:val="00A66E1D"/>
    <w:rsid w:val="00A6713B"/>
    <w:rsid w:val="00A672C5"/>
    <w:rsid w:val="00A67723"/>
    <w:rsid w:val="00A70D4E"/>
    <w:rsid w:val="00A713D9"/>
    <w:rsid w:val="00A71737"/>
    <w:rsid w:val="00A72463"/>
    <w:rsid w:val="00A72493"/>
    <w:rsid w:val="00A72BAC"/>
    <w:rsid w:val="00A737E4"/>
    <w:rsid w:val="00A73E73"/>
    <w:rsid w:val="00A741E9"/>
    <w:rsid w:val="00A74872"/>
    <w:rsid w:val="00A749BA"/>
    <w:rsid w:val="00A756D9"/>
    <w:rsid w:val="00A764C1"/>
    <w:rsid w:val="00A77491"/>
    <w:rsid w:val="00A7774A"/>
    <w:rsid w:val="00A77937"/>
    <w:rsid w:val="00A77CE0"/>
    <w:rsid w:val="00A804D8"/>
    <w:rsid w:val="00A80AB7"/>
    <w:rsid w:val="00A80ACF"/>
    <w:rsid w:val="00A80ADD"/>
    <w:rsid w:val="00A81471"/>
    <w:rsid w:val="00A81518"/>
    <w:rsid w:val="00A83489"/>
    <w:rsid w:val="00A839C3"/>
    <w:rsid w:val="00A84CD4"/>
    <w:rsid w:val="00A852AE"/>
    <w:rsid w:val="00A85EA4"/>
    <w:rsid w:val="00A862C2"/>
    <w:rsid w:val="00A86652"/>
    <w:rsid w:val="00A86E69"/>
    <w:rsid w:val="00A874A6"/>
    <w:rsid w:val="00A87888"/>
    <w:rsid w:val="00A87BC2"/>
    <w:rsid w:val="00A87E2A"/>
    <w:rsid w:val="00A87E67"/>
    <w:rsid w:val="00A902C5"/>
    <w:rsid w:val="00A90AAC"/>
    <w:rsid w:val="00A90C45"/>
    <w:rsid w:val="00A90C9D"/>
    <w:rsid w:val="00A91815"/>
    <w:rsid w:val="00A921AA"/>
    <w:rsid w:val="00A92A33"/>
    <w:rsid w:val="00A92FF9"/>
    <w:rsid w:val="00A93125"/>
    <w:rsid w:val="00A931CB"/>
    <w:rsid w:val="00A934F1"/>
    <w:rsid w:val="00A935D0"/>
    <w:rsid w:val="00A93DB1"/>
    <w:rsid w:val="00A940CE"/>
    <w:rsid w:val="00A941BC"/>
    <w:rsid w:val="00A94986"/>
    <w:rsid w:val="00A94ABA"/>
    <w:rsid w:val="00A94B53"/>
    <w:rsid w:val="00A94E85"/>
    <w:rsid w:val="00A959D7"/>
    <w:rsid w:val="00A966BD"/>
    <w:rsid w:val="00A96CCA"/>
    <w:rsid w:val="00A96FDB"/>
    <w:rsid w:val="00A97110"/>
    <w:rsid w:val="00A9784B"/>
    <w:rsid w:val="00A97D95"/>
    <w:rsid w:val="00AA13F3"/>
    <w:rsid w:val="00AA16D6"/>
    <w:rsid w:val="00AA1743"/>
    <w:rsid w:val="00AA1745"/>
    <w:rsid w:val="00AA1FA8"/>
    <w:rsid w:val="00AA2217"/>
    <w:rsid w:val="00AA238F"/>
    <w:rsid w:val="00AA2729"/>
    <w:rsid w:val="00AA29CB"/>
    <w:rsid w:val="00AA2BCA"/>
    <w:rsid w:val="00AA3391"/>
    <w:rsid w:val="00AA352C"/>
    <w:rsid w:val="00AA366B"/>
    <w:rsid w:val="00AA3AEC"/>
    <w:rsid w:val="00AA48E6"/>
    <w:rsid w:val="00AA490A"/>
    <w:rsid w:val="00AA54A1"/>
    <w:rsid w:val="00AA55DA"/>
    <w:rsid w:val="00AA5E4A"/>
    <w:rsid w:val="00AA6668"/>
    <w:rsid w:val="00AA6724"/>
    <w:rsid w:val="00AA6A5C"/>
    <w:rsid w:val="00AA6F2D"/>
    <w:rsid w:val="00AA7843"/>
    <w:rsid w:val="00AA7CB9"/>
    <w:rsid w:val="00AA7DAD"/>
    <w:rsid w:val="00AB0FCA"/>
    <w:rsid w:val="00AB1069"/>
    <w:rsid w:val="00AB1523"/>
    <w:rsid w:val="00AB236B"/>
    <w:rsid w:val="00AB2504"/>
    <w:rsid w:val="00AB2F31"/>
    <w:rsid w:val="00AB2F7F"/>
    <w:rsid w:val="00AB453B"/>
    <w:rsid w:val="00AB4DF7"/>
    <w:rsid w:val="00AB4F5F"/>
    <w:rsid w:val="00AB5A31"/>
    <w:rsid w:val="00AB67C3"/>
    <w:rsid w:val="00AB68C5"/>
    <w:rsid w:val="00AB7251"/>
    <w:rsid w:val="00AB7CC5"/>
    <w:rsid w:val="00AC07C2"/>
    <w:rsid w:val="00AC07E7"/>
    <w:rsid w:val="00AC0975"/>
    <w:rsid w:val="00AC09F6"/>
    <w:rsid w:val="00AC0F07"/>
    <w:rsid w:val="00AC0FB3"/>
    <w:rsid w:val="00AC14C4"/>
    <w:rsid w:val="00AC25B9"/>
    <w:rsid w:val="00AC34E1"/>
    <w:rsid w:val="00AC38BE"/>
    <w:rsid w:val="00AC3CD1"/>
    <w:rsid w:val="00AC3E01"/>
    <w:rsid w:val="00AC523B"/>
    <w:rsid w:val="00AC594B"/>
    <w:rsid w:val="00AC6014"/>
    <w:rsid w:val="00AC620F"/>
    <w:rsid w:val="00AC6E73"/>
    <w:rsid w:val="00AC71EC"/>
    <w:rsid w:val="00AC72FC"/>
    <w:rsid w:val="00AC74F1"/>
    <w:rsid w:val="00AD0CA1"/>
    <w:rsid w:val="00AD144B"/>
    <w:rsid w:val="00AD17E1"/>
    <w:rsid w:val="00AD1958"/>
    <w:rsid w:val="00AD199F"/>
    <w:rsid w:val="00AD1EC5"/>
    <w:rsid w:val="00AD2774"/>
    <w:rsid w:val="00AD2873"/>
    <w:rsid w:val="00AD2913"/>
    <w:rsid w:val="00AD2BB4"/>
    <w:rsid w:val="00AD354E"/>
    <w:rsid w:val="00AD38EF"/>
    <w:rsid w:val="00AD477B"/>
    <w:rsid w:val="00AD49FE"/>
    <w:rsid w:val="00AD4C9E"/>
    <w:rsid w:val="00AD52C7"/>
    <w:rsid w:val="00AD54FC"/>
    <w:rsid w:val="00AD5972"/>
    <w:rsid w:val="00AD692D"/>
    <w:rsid w:val="00AD7D04"/>
    <w:rsid w:val="00AE012D"/>
    <w:rsid w:val="00AE038E"/>
    <w:rsid w:val="00AE05C2"/>
    <w:rsid w:val="00AE0DE5"/>
    <w:rsid w:val="00AE0DF4"/>
    <w:rsid w:val="00AE1913"/>
    <w:rsid w:val="00AE1B44"/>
    <w:rsid w:val="00AE1EE4"/>
    <w:rsid w:val="00AE207E"/>
    <w:rsid w:val="00AE244B"/>
    <w:rsid w:val="00AE257F"/>
    <w:rsid w:val="00AE278D"/>
    <w:rsid w:val="00AE2CEE"/>
    <w:rsid w:val="00AE2E9C"/>
    <w:rsid w:val="00AE33C9"/>
    <w:rsid w:val="00AE3450"/>
    <w:rsid w:val="00AE4949"/>
    <w:rsid w:val="00AE4FA5"/>
    <w:rsid w:val="00AE5026"/>
    <w:rsid w:val="00AE54B4"/>
    <w:rsid w:val="00AE5CA7"/>
    <w:rsid w:val="00AE6541"/>
    <w:rsid w:val="00AE7CD5"/>
    <w:rsid w:val="00AF00D6"/>
    <w:rsid w:val="00AF1679"/>
    <w:rsid w:val="00AF1D1D"/>
    <w:rsid w:val="00AF281B"/>
    <w:rsid w:val="00AF29F3"/>
    <w:rsid w:val="00AF36BB"/>
    <w:rsid w:val="00AF4211"/>
    <w:rsid w:val="00AF4970"/>
    <w:rsid w:val="00AF4A59"/>
    <w:rsid w:val="00AF529B"/>
    <w:rsid w:val="00AF52A5"/>
    <w:rsid w:val="00AF573F"/>
    <w:rsid w:val="00AF5879"/>
    <w:rsid w:val="00AF5CA3"/>
    <w:rsid w:val="00AF5D4C"/>
    <w:rsid w:val="00AF6424"/>
    <w:rsid w:val="00AF6427"/>
    <w:rsid w:val="00AF6C9E"/>
    <w:rsid w:val="00AF6E01"/>
    <w:rsid w:val="00AF7305"/>
    <w:rsid w:val="00AF772E"/>
    <w:rsid w:val="00AF7F76"/>
    <w:rsid w:val="00B001E5"/>
    <w:rsid w:val="00B0057F"/>
    <w:rsid w:val="00B01D85"/>
    <w:rsid w:val="00B0212A"/>
    <w:rsid w:val="00B022FA"/>
    <w:rsid w:val="00B02450"/>
    <w:rsid w:val="00B02A7B"/>
    <w:rsid w:val="00B03CDD"/>
    <w:rsid w:val="00B03F62"/>
    <w:rsid w:val="00B048E9"/>
    <w:rsid w:val="00B051DC"/>
    <w:rsid w:val="00B061D5"/>
    <w:rsid w:val="00B066C8"/>
    <w:rsid w:val="00B06A57"/>
    <w:rsid w:val="00B070BA"/>
    <w:rsid w:val="00B0770E"/>
    <w:rsid w:val="00B1066F"/>
    <w:rsid w:val="00B10A5B"/>
    <w:rsid w:val="00B10B7C"/>
    <w:rsid w:val="00B10D2D"/>
    <w:rsid w:val="00B10F48"/>
    <w:rsid w:val="00B114BB"/>
    <w:rsid w:val="00B1170A"/>
    <w:rsid w:val="00B11D10"/>
    <w:rsid w:val="00B11F9C"/>
    <w:rsid w:val="00B121DE"/>
    <w:rsid w:val="00B1255A"/>
    <w:rsid w:val="00B12D8A"/>
    <w:rsid w:val="00B1320B"/>
    <w:rsid w:val="00B134FF"/>
    <w:rsid w:val="00B14512"/>
    <w:rsid w:val="00B1466E"/>
    <w:rsid w:val="00B146A5"/>
    <w:rsid w:val="00B148DF"/>
    <w:rsid w:val="00B156EF"/>
    <w:rsid w:val="00B15C62"/>
    <w:rsid w:val="00B15E6F"/>
    <w:rsid w:val="00B16382"/>
    <w:rsid w:val="00B16BE0"/>
    <w:rsid w:val="00B172EC"/>
    <w:rsid w:val="00B175FE"/>
    <w:rsid w:val="00B17DA1"/>
    <w:rsid w:val="00B2099E"/>
    <w:rsid w:val="00B20AED"/>
    <w:rsid w:val="00B20CAF"/>
    <w:rsid w:val="00B2142A"/>
    <w:rsid w:val="00B216B2"/>
    <w:rsid w:val="00B21DC2"/>
    <w:rsid w:val="00B22099"/>
    <w:rsid w:val="00B23455"/>
    <w:rsid w:val="00B23FD5"/>
    <w:rsid w:val="00B244F5"/>
    <w:rsid w:val="00B24ACF"/>
    <w:rsid w:val="00B2508A"/>
    <w:rsid w:val="00B252BB"/>
    <w:rsid w:val="00B257E6"/>
    <w:rsid w:val="00B25C77"/>
    <w:rsid w:val="00B2683E"/>
    <w:rsid w:val="00B26C3D"/>
    <w:rsid w:val="00B27160"/>
    <w:rsid w:val="00B2721A"/>
    <w:rsid w:val="00B272D4"/>
    <w:rsid w:val="00B27921"/>
    <w:rsid w:val="00B27CCD"/>
    <w:rsid w:val="00B31217"/>
    <w:rsid w:val="00B31264"/>
    <w:rsid w:val="00B31A86"/>
    <w:rsid w:val="00B31D60"/>
    <w:rsid w:val="00B31E39"/>
    <w:rsid w:val="00B332C0"/>
    <w:rsid w:val="00B33990"/>
    <w:rsid w:val="00B342B4"/>
    <w:rsid w:val="00B34FF5"/>
    <w:rsid w:val="00B357CB"/>
    <w:rsid w:val="00B368B5"/>
    <w:rsid w:val="00B36C4E"/>
    <w:rsid w:val="00B40A82"/>
    <w:rsid w:val="00B418E9"/>
    <w:rsid w:val="00B441FA"/>
    <w:rsid w:val="00B44962"/>
    <w:rsid w:val="00B44B60"/>
    <w:rsid w:val="00B44B99"/>
    <w:rsid w:val="00B44C69"/>
    <w:rsid w:val="00B44FA3"/>
    <w:rsid w:val="00B45341"/>
    <w:rsid w:val="00B4556F"/>
    <w:rsid w:val="00B47128"/>
    <w:rsid w:val="00B47366"/>
    <w:rsid w:val="00B47639"/>
    <w:rsid w:val="00B47C17"/>
    <w:rsid w:val="00B47E60"/>
    <w:rsid w:val="00B50F0E"/>
    <w:rsid w:val="00B51D7A"/>
    <w:rsid w:val="00B51DD3"/>
    <w:rsid w:val="00B535B1"/>
    <w:rsid w:val="00B541AB"/>
    <w:rsid w:val="00B5444C"/>
    <w:rsid w:val="00B54A66"/>
    <w:rsid w:val="00B55446"/>
    <w:rsid w:val="00B55B38"/>
    <w:rsid w:val="00B55F95"/>
    <w:rsid w:val="00B576E8"/>
    <w:rsid w:val="00B60B15"/>
    <w:rsid w:val="00B6171C"/>
    <w:rsid w:val="00B622A5"/>
    <w:rsid w:val="00B62711"/>
    <w:rsid w:val="00B63719"/>
    <w:rsid w:val="00B6467C"/>
    <w:rsid w:val="00B64AB0"/>
    <w:rsid w:val="00B64E11"/>
    <w:rsid w:val="00B64EAD"/>
    <w:rsid w:val="00B65ECD"/>
    <w:rsid w:val="00B65F44"/>
    <w:rsid w:val="00B6613F"/>
    <w:rsid w:val="00B662D0"/>
    <w:rsid w:val="00B6640E"/>
    <w:rsid w:val="00B6680B"/>
    <w:rsid w:val="00B66F22"/>
    <w:rsid w:val="00B6708D"/>
    <w:rsid w:val="00B67702"/>
    <w:rsid w:val="00B6770E"/>
    <w:rsid w:val="00B67ADB"/>
    <w:rsid w:val="00B67BF9"/>
    <w:rsid w:val="00B67E42"/>
    <w:rsid w:val="00B67E8F"/>
    <w:rsid w:val="00B70104"/>
    <w:rsid w:val="00B702DD"/>
    <w:rsid w:val="00B70435"/>
    <w:rsid w:val="00B704F5"/>
    <w:rsid w:val="00B7071B"/>
    <w:rsid w:val="00B70790"/>
    <w:rsid w:val="00B707A9"/>
    <w:rsid w:val="00B70F3F"/>
    <w:rsid w:val="00B71A2D"/>
    <w:rsid w:val="00B71A40"/>
    <w:rsid w:val="00B71E2A"/>
    <w:rsid w:val="00B72032"/>
    <w:rsid w:val="00B732A5"/>
    <w:rsid w:val="00B735F3"/>
    <w:rsid w:val="00B73D9D"/>
    <w:rsid w:val="00B74921"/>
    <w:rsid w:val="00B757FE"/>
    <w:rsid w:val="00B75CA4"/>
    <w:rsid w:val="00B76285"/>
    <w:rsid w:val="00B770DB"/>
    <w:rsid w:val="00B7757C"/>
    <w:rsid w:val="00B77917"/>
    <w:rsid w:val="00B77E1D"/>
    <w:rsid w:val="00B80211"/>
    <w:rsid w:val="00B81A87"/>
    <w:rsid w:val="00B821BA"/>
    <w:rsid w:val="00B825FB"/>
    <w:rsid w:val="00B82603"/>
    <w:rsid w:val="00B82777"/>
    <w:rsid w:val="00B82BB7"/>
    <w:rsid w:val="00B82C13"/>
    <w:rsid w:val="00B82E89"/>
    <w:rsid w:val="00B8324F"/>
    <w:rsid w:val="00B83363"/>
    <w:rsid w:val="00B83585"/>
    <w:rsid w:val="00B8362C"/>
    <w:rsid w:val="00B83C53"/>
    <w:rsid w:val="00B83CA5"/>
    <w:rsid w:val="00B83ED4"/>
    <w:rsid w:val="00B844CC"/>
    <w:rsid w:val="00B848F3"/>
    <w:rsid w:val="00B85183"/>
    <w:rsid w:val="00B85390"/>
    <w:rsid w:val="00B854AE"/>
    <w:rsid w:val="00B85E71"/>
    <w:rsid w:val="00B86E7C"/>
    <w:rsid w:val="00B873C8"/>
    <w:rsid w:val="00B875C5"/>
    <w:rsid w:val="00B876A1"/>
    <w:rsid w:val="00B8775A"/>
    <w:rsid w:val="00B8777E"/>
    <w:rsid w:val="00B87E19"/>
    <w:rsid w:val="00B9046E"/>
    <w:rsid w:val="00B90AEA"/>
    <w:rsid w:val="00B90EEC"/>
    <w:rsid w:val="00B91133"/>
    <w:rsid w:val="00B9115D"/>
    <w:rsid w:val="00B9133A"/>
    <w:rsid w:val="00B91541"/>
    <w:rsid w:val="00B91593"/>
    <w:rsid w:val="00B919E7"/>
    <w:rsid w:val="00B920AD"/>
    <w:rsid w:val="00B92523"/>
    <w:rsid w:val="00B928D3"/>
    <w:rsid w:val="00B92AAB"/>
    <w:rsid w:val="00B92AFC"/>
    <w:rsid w:val="00B93143"/>
    <w:rsid w:val="00B9314B"/>
    <w:rsid w:val="00B9368C"/>
    <w:rsid w:val="00B949B4"/>
    <w:rsid w:val="00B95160"/>
    <w:rsid w:val="00B9586D"/>
    <w:rsid w:val="00B95878"/>
    <w:rsid w:val="00B958C9"/>
    <w:rsid w:val="00B95932"/>
    <w:rsid w:val="00B95CEA"/>
    <w:rsid w:val="00B95E63"/>
    <w:rsid w:val="00B96582"/>
    <w:rsid w:val="00B9681A"/>
    <w:rsid w:val="00B96C93"/>
    <w:rsid w:val="00B96CDC"/>
    <w:rsid w:val="00B96D61"/>
    <w:rsid w:val="00B971A7"/>
    <w:rsid w:val="00B976DB"/>
    <w:rsid w:val="00B97938"/>
    <w:rsid w:val="00B97A35"/>
    <w:rsid w:val="00B97A86"/>
    <w:rsid w:val="00B97CD5"/>
    <w:rsid w:val="00B97EF8"/>
    <w:rsid w:val="00BA0B32"/>
    <w:rsid w:val="00BA0F0A"/>
    <w:rsid w:val="00BA1375"/>
    <w:rsid w:val="00BA14C7"/>
    <w:rsid w:val="00BA1821"/>
    <w:rsid w:val="00BA31D6"/>
    <w:rsid w:val="00BA3406"/>
    <w:rsid w:val="00BA36F6"/>
    <w:rsid w:val="00BA5054"/>
    <w:rsid w:val="00BA541E"/>
    <w:rsid w:val="00BA5D03"/>
    <w:rsid w:val="00BA601F"/>
    <w:rsid w:val="00BA6515"/>
    <w:rsid w:val="00BA69C3"/>
    <w:rsid w:val="00BA6AD1"/>
    <w:rsid w:val="00BA6CA4"/>
    <w:rsid w:val="00BA6E79"/>
    <w:rsid w:val="00BA700E"/>
    <w:rsid w:val="00BA73DB"/>
    <w:rsid w:val="00BA758F"/>
    <w:rsid w:val="00BA7ADB"/>
    <w:rsid w:val="00BA7F12"/>
    <w:rsid w:val="00BA7F29"/>
    <w:rsid w:val="00BB0023"/>
    <w:rsid w:val="00BB0A35"/>
    <w:rsid w:val="00BB11C0"/>
    <w:rsid w:val="00BB22B6"/>
    <w:rsid w:val="00BB2349"/>
    <w:rsid w:val="00BB2529"/>
    <w:rsid w:val="00BB3B14"/>
    <w:rsid w:val="00BB3C85"/>
    <w:rsid w:val="00BB43D8"/>
    <w:rsid w:val="00BB481E"/>
    <w:rsid w:val="00BB4B23"/>
    <w:rsid w:val="00BB53F9"/>
    <w:rsid w:val="00BB60F5"/>
    <w:rsid w:val="00BB6314"/>
    <w:rsid w:val="00BB6BB1"/>
    <w:rsid w:val="00BB71C7"/>
    <w:rsid w:val="00BB72EE"/>
    <w:rsid w:val="00BB7EA6"/>
    <w:rsid w:val="00BC06B7"/>
    <w:rsid w:val="00BC0A76"/>
    <w:rsid w:val="00BC0BF0"/>
    <w:rsid w:val="00BC0C95"/>
    <w:rsid w:val="00BC0EBB"/>
    <w:rsid w:val="00BC0EC5"/>
    <w:rsid w:val="00BC212F"/>
    <w:rsid w:val="00BC25C8"/>
    <w:rsid w:val="00BC33C0"/>
    <w:rsid w:val="00BC371C"/>
    <w:rsid w:val="00BC374B"/>
    <w:rsid w:val="00BC3FA7"/>
    <w:rsid w:val="00BC4331"/>
    <w:rsid w:val="00BC4333"/>
    <w:rsid w:val="00BC4A92"/>
    <w:rsid w:val="00BC4C33"/>
    <w:rsid w:val="00BC4F5C"/>
    <w:rsid w:val="00BC5344"/>
    <w:rsid w:val="00BC5781"/>
    <w:rsid w:val="00BC5FB4"/>
    <w:rsid w:val="00BC633B"/>
    <w:rsid w:val="00BC70F4"/>
    <w:rsid w:val="00BC7390"/>
    <w:rsid w:val="00BC7628"/>
    <w:rsid w:val="00BC7841"/>
    <w:rsid w:val="00BC7F23"/>
    <w:rsid w:val="00BD0EE1"/>
    <w:rsid w:val="00BD15EB"/>
    <w:rsid w:val="00BD1AAB"/>
    <w:rsid w:val="00BD1DD7"/>
    <w:rsid w:val="00BD2106"/>
    <w:rsid w:val="00BD214A"/>
    <w:rsid w:val="00BD2552"/>
    <w:rsid w:val="00BD2573"/>
    <w:rsid w:val="00BD259B"/>
    <w:rsid w:val="00BD3270"/>
    <w:rsid w:val="00BD3510"/>
    <w:rsid w:val="00BD3D64"/>
    <w:rsid w:val="00BD3EF6"/>
    <w:rsid w:val="00BD3FF1"/>
    <w:rsid w:val="00BD3FF3"/>
    <w:rsid w:val="00BD43A5"/>
    <w:rsid w:val="00BD45C7"/>
    <w:rsid w:val="00BD547F"/>
    <w:rsid w:val="00BD5A3F"/>
    <w:rsid w:val="00BD5C9B"/>
    <w:rsid w:val="00BD60B3"/>
    <w:rsid w:val="00BD62B8"/>
    <w:rsid w:val="00BD6E18"/>
    <w:rsid w:val="00BD7087"/>
    <w:rsid w:val="00BD74AA"/>
    <w:rsid w:val="00BD79E8"/>
    <w:rsid w:val="00BE01CE"/>
    <w:rsid w:val="00BE0922"/>
    <w:rsid w:val="00BE0BA8"/>
    <w:rsid w:val="00BE0CD1"/>
    <w:rsid w:val="00BE0D5A"/>
    <w:rsid w:val="00BE1785"/>
    <w:rsid w:val="00BE1C30"/>
    <w:rsid w:val="00BE1F24"/>
    <w:rsid w:val="00BE20C2"/>
    <w:rsid w:val="00BE2200"/>
    <w:rsid w:val="00BE25DC"/>
    <w:rsid w:val="00BE2728"/>
    <w:rsid w:val="00BE390E"/>
    <w:rsid w:val="00BE3945"/>
    <w:rsid w:val="00BE3B97"/>
    <w:rsid w:val="00BE3F4F"/>
    <w:rsid w:val="00BE49F8"/>
    <w:rsid w:val="00BE5E78"/>
    <w:rsid w:val="00BE64A3"/>
    <w:rsid w:val="00BE6718"/>
    <w:rsid w:val="00BE7203"/>
    <w:rsid w:val="00BF0006"/>
    <w:rsid w:val="00BF0154"/>
    <w:rsid w:val="00BF0B4E"/>
    <w:rsid w:val="00BF0E88"/>
    <w:rsid w:val="00BF1155"/>
    <w:rsid w:val="00BF12A8"/>
    <w:rsid w:val="00BF2479"/>
    <w:rsid w:val="00BF2920"/>
    <w:rsid w:val="00BF2B5E"/>
    <w:rsid w:val="00BF3F24"/>
    <w:rsid w:val="00BF44DE"/>
    <w:rsid w:val="00BF464F"/>
    <w:rsid w:val="00BF4714"/>
    <w:rsid w:val="00BF4A30"/>
    <w:rsid w:val="00BF4E56"/>
    <w:rsid w:val="00BF5884"/>
    <w:rsid w:val="00BF5DE7"/>
    <w:rsid w:val="00BF6967"/>
    <w:rsid w:val="00BF6FF6"/>
    <w:rsid w:val="00BF7126"/>
    <w:rsid w:val="00C012D3"/>
    <w:rsid w:val="00C0184D"/>
    <w:rsid w:val="00C02E50"/>
    <w:rsid w:val="00C032CE"/>
    <w:rsid w:val="00C03810"/>
    <w:rsid w:val="00C038D3"/>
    <w:rsid w:val="00C039E8"/>
    <w:rsid w:val="00C03EE9"/>
    <w:rsid w:val="00C041E2"/>
    <w:rsid w:val="00C04444"/>
    <w:rsid w:val="00C049F5"/>
    <w:rsid w:val="00C04F70"/>
    <w:rsid w:val="00C057DF"/>
    <w:rsid w:val="00C05F1E"/>
    <w:rsid w:val="00C0664F"/>
    <w:rsid w:val="00C06657"/>
    <w:rsid w:val="00C06A01"/>
    <w:rsid w:val="00C06A28"/>
    <w:rsid w:val="00C06F22"/>
    <w:rsid w:val="00C0721F"/>
    <w:rsid w:val="00C07536"/>
    <w:rsid w:val="00C0755A"/>
    <w:rsid w:val="00C075EC"/>
    <w:rsid w:val="00C07EFC"/>
    <w:rsid w:val="00C101E3"/>
    <w:rsid w:val="00C103F7"/>
    <w:rsid w:val="00C1112A"/>
    <w:rsid w:val="00C111BD"/>
    <w:rsid w:val="00C111E9"/>
    <w:rsid w:val="00C11393"/>
    <w:rsid w:val="00C1143A"/>
    <w:rsid w:val="00C114EC"/>
    <w:rsid w:val="00C116FD"/>
    <w:rsid w:val="00C11C40"/>
    <w:rsid w:val="00C121AD"/>
    <w:rsid w:val="00C12695"/>
    <w:rsid w:val="00C126FE"/>
    <w:rsid w:val="00C12D49"/>
    <w:rsid w:val="00C12FD8"/>
    <w:rsid w:val="00C142C3"/>
    <w:rsid w:val="00C166B3"/>
    <w:rsid w:val="00C16CC4"/>
    <w:rsid w:val="00C2040E"/>
    <w:rsid w:val="00C20C0E"/>
    <w:rsid w:val="00C21430"/>
    <w:rsid w:val="00C21458"/>
    <w:rsid w:val="00C215BF"/>
    <w:rsid w:val="00C2189F"/>
    <w:rsid w:val="00C21A1E"/>
    <w:rsid w:val="00C21BFA"/>
    <w:rsid w:val="00C22267"/>
    <w:rsid w:val="00C223E6"/>
    <w:rsid w:val="00C22487"/>
    <w:rsid w:val="00C23601"/>
    <w:rsid w:val="00C239C0"/>
    <w:rsid w:val="00C2421C"/>
    <w:rsid w:val="00C24EC0"/>
    <w:rsid w:val="00C25422"/>
    <w:rsid w:val="00C26121"/>
    <w:rsid w:val="00C261FB"/>
    <w:rsid w:val="00C268C2"/>
    <w:rsid w:val="00C26966"/>
    <w:rsid w:val="00C27DD1"/>
    <w:rsid w:val="00C27EC7"/>
    <w:rsid w:val="00C3094A"/>
    <w:rsid w:val="00C30B9F"/>
    <w:rsid w:val="00C3223D"/>
    <w:rsid w:val="00C32706"/>
    <w:rsid w:val="00C32AF3"/>
    <w:rsid w:val="00C33236"/>
    <w:rsid w:val="00C33375"/>
    <w:rsid w:val="00C333DB"/>
    <w:rsid w:val="00C33688"/>
    <w:rsid w:val="00C34B70"/>
    <w:rsid w:val="00C35650"/>
    <w:rsid w:val="00C35C60"/>
    <w:rsid w:val="00C35E35"/>
    <w:rsid w:val="00C36186"/>
    <w:rsid w:val="00C36D19"/>
    <w:rsid w:val="00C3709C"/>
    <w:rsid w:val="00C40631"/>
    <w:rsid w:val="00C40ACD"/>
    <w:rsid w:val="00C40B45"/>
    <w:rsid w:val="00C40DAD"/>
    <w:rsid w:val="00C41067"/>
    <w:rsid w:val="00C41C03"/>
    <w:rsid w:val="00C43A8D"/>
    <w:rsid w:val="00C43AA1"/>
    <w:rsid w:val="00C43B10"/>
    <w:rsid w:val="00C45B5D"/>
    <w:rsid w:val="00C45BAA"/>
    <w:rsid w:val="00C4662E"/>
    <w:rsid w:val="00C4665E"/>
    <w:rsid w:val="00C46C24"/>
    <w:rsid w:val="00C46ED5"/>
    <w:rsid w:val="00C47038"/>
    <w:rsid w:val="00C474CC"/>
    <w:rsid w:val="00C47560"/>
    <w:rsid w:val="00C479EA"/>
    <w:rsid w:val="00C47B43"/>
    <w:rsid w:val="00C50E12"/>
    <w:rsid w:val="00C50FAF"/>
    <w:rsid w:val="00C5110A"/>
    <w:rsid w:val="00C51F1A"/>
    <w:rsid w:val="00C52A55"/>
    <w:rsid w:val="00C52C97"/>
    <w:rsid w:val="00C5347E"/>
    <w:rsid w:val="00C536E3"/>
    <w:rsid w:val="00C538FD"/>
    <w:rsid w:val="00C53AF3"/>
    <w:rsid w:val="00C546CB"/>
    <w:rsid w:val="00C54796"/>
    <w:rsid w:val="00C5534B"/>
    <w:rsid w:val="00C5620D"/>
    <w:rsid w:val="00C56B12"/>
    <w:rsid w:val="00C56C57"/>
    <w:rsid w:val="00C579F6"/>
    <w:rsid w:val="00C57E6A"/>
    <w:rsid w:val="00C600FB"/>
    <w:rsid w:val="00C608A2"/>
    <w:rsid w:val="00C609AB"/>
    <w:rsid w:val="00C61675"/>
    <w:rsid w:val="00C61B23"/>
    <w:rsid w:val="00C61CBE"/>
    <w:rsid w:val="00C6200B"/>
    <w:rsid w:val="00C63291"/>
    <w:rsid w:val="00C632EE"/>
    <w:rsid w:val="00C6349F"/>
    <w:rsid w:val="00C636A4"/>
    <w:rsid w:val="00C6400D"/>
    <w:rsid w:val="00C641FA"/>
    <w:rsid w:val="00C64EAB"/>
    <w:rsid w:val="00C65236"/>
    <w:rsid w:val="00C65616"/>
    <w:rsid w:val="00C66486"/>
    <w:rsid w:val="00C66EDF"/>
    <w:rsid w:val="00C67238"/>
    <w:rsid w:val="00C707AC"/>
    <w:rsid w:val="00C70EF9"/>
    <w:rsid w:val="00C71AC9"/>
    <w:rsid w:val="00C71BFC"/>
    <w:rsid w:val="00C722D1"/>
    <w:rsid w:val="00C73FCB"/>
    <w:rsid w:val="00C743BC"/>
    <w:rsid w:val="00C7545D"/>
    <w:rsid w:val="00C755AC"/>
    <w:rsid w:val="00C76644"/>
    <w:rsid w:val="00C7682B"/>
    <w:rsid w:val="00C768C1"/>
    <w:rsid w:val="00C76B8C"/>
    <w:rsid w:val="00C76C62"/>
    <w:rsid w:val="00C76F2A"/>
    <w:rsid w:val="00C773C6"/>
    <w:rsid w:val="00C775E1"/>
    <w:rsid w:val="00C803D6"/>
    <w:rsid w:val="00C80690"/>
    <w:rsid w:val="00C813D7"/>
    <w:rsid w:val="00C81E2F"/>
    <w:rsid w:val="00C8204E"/>
    <w:rsid w:val="00C82167"/>
    <w:rsid w:val="00C82B5C"/>
    <w:rsid w:val="00C83694"/>
    <w:rsid w:val="00C83C64"/>
    <w:rsid w:val="00C8402D"/>
    <w:rsid w:val="00C847FD"/>
    <w:rsid w:val="00C84D17"/>
    <w:rsid w:val="00C85854"/>
    <w:rsid w:val="00C85E4C"/>
    <w:rsid w:val="00C8605B"/>
    <w:rsid w:val="00C86455"/>
    <w:rsid w:val="00C86C64"/>
    <w:rsid w:val="00C86E36"/>
    <w:rsid w:val="00C86F0B"/>
    <w:rsid w:val="00C87550"/>
    <w:rsid w:val="00C87F7B"/>
    <w:rsid w:val="00C90226"/>
    <w:rsid w:val="00C90DA2"/>
    <w:rsid w:val="00C9210F"/>
    <w:rsid w:val="00C928A5"/>
    <w:rsid w:val="00C930F2"/>
    <w:rsid w:val="00C933E7"/>
    <w:rsid w:val="00C94425"/>
    <w:rsid w:val="00C947F3"/>
    <w:rsid w:val="00C94880"/>
    <w:rsid w:val="00C951B3"/>
    <w:rsid w:val="00C95783"/>
    <w:rsid w:val="00C9594F"/>
    <w:rsid w:val="00C95C8E"/>
    <w:rsid w:val="00C95CEF"/>
    <w:rsid w:val="00C968F0"/>
    <w:rsid w:val="00C9691D"/>
    <w:rsid w:val="00C96D76"/>
    <w:rsid w:val="00C97552"/>
    <w:rsid w:val="00C977D6"/>
    <w:rsid w:val="00C97BA8"/>
    <w:rsid w:val="00CA034C"/>
    <w:rsid w:val="00CA0523"/>
    <w:rsid w:val="00CA0531"/>
    <w:rsid w:val="00CA0F18"/>
    <w:rsid w:val="00CA223C"/>
    <w:rsid w:val="00CA22C5"/>
    <w:rsid w:val="00CA2E05"/>
    <w:rsid w:val="00CA337A"/>
    <w:rsid w:val="00CA3BCC"/>
    <w:rsid w:val="00CA3BD0"/>
    <w:rsid w:val="00CA4AF0"/>
    <w:rsid w:val="00CA549B"/>
    <w:rsid w:val="00CA6400"/>
    <w:rsid w:val="00CA6671"/>
    <w:rsid w:val="00CA6E2C"/>
    <w:rsid w:val="00CA70D5"/>
    <w:rsid w:val="00CA7609"/>
    <w:rsid w:val="00CA7A6A"/>
    <w:rsid w:val="00CA7FA6"/>
    <w:rsid w:val="00CB040D"/>
    <w:rsid w:val="00CB109F"/>
    <w:rsid w:val="00CB17A0"/>
    <w:rsid w:val="00CB1B4B"/>
    <w:rsid w:val="00CB404F"/>
    <w:rsid w:val="00CB4069"/>
    <w:rsid w:val="00CB46A0"/>
    <w:rsid w:val="00CB4D55"/>
    <w:rsid w:val="00CB56EF"/>
    <w:rsid w:val="00CB5918"/>
    <w:rsid w:val="00CB6923"/>
    <w:rsid w:val="00CB6DFA"/>
    <w:rsid w:val="00CB6F46"/>
    <w:rsid w:val="00CB7B17"/>
    <w:rsid w:val="00CC021C"/>
    <w:rsid w:val="00CC0A2E"/>
    <w:rsid w:val="00CC0A3F"/>
    <w:rsid w:val="00CC1009"/>
    <w:rsid w:val="00CC11BF"/>
    <w:rsid w:val="00CC1887"/>
    <w:rsid w:val="00CC1D44"/>
    <w:rsid w:val="00CC1DF1"/>
    <w:rsid w:val="00CC27F3"/>
    <w:rsid w:val="00CC2C3F"/>
    <w:rsid w:val="00CC2F44"/>
    <w:rsid w:val="00CC2FC5"/>
    <w:rsid w:val="00CC3658"/>
    <w:rsid w:val="00CC38FD"/>
    <w:rsid w:val="00CC3A8B"/>
    <w:rsid w:val="00CC3CF1"/>
    <w:rsid w:val="00CC42D6"/>
    <w:rsid w:val="00CC47E2"/>
    <w:rsid w:val="00CC4DF3"/>
    <w:rsid w:val="00CC5C5D"/>
    <w:rsid w:val="00CC6018"/>
    <w:rsid w:val="00CC6347"/>
    <w:rsid w:val="00CC636C"/>
    <w:rsid w:val="00CC7ED4"/>
    <w:rsid w:val="00CD0462"/>
    <w:rsid w:val="00CD08F2"/>
    <w:rsid w:val="00CD0B2F"/>
    <w:rsid w:val="00CD2004"/>
    <w:rsid w:val="00CD2ED8"/>
    <w:rsid w:val="00CD339A"/>
    <w:rsid w:val="00CD39E8"/>
    <w:rsid w:val="00CD3CF1"/>
    <w:rsid w:val="00CD3E7A"/>
    <w:rsid w:val="00CD4223"/>
    <w:rsid w:val="00CD527A"/>
    <w:rsid w:val="00CD572C"/>
    <w:rsid w:val="00CD58BE"/>
    <w:rsid w:val="00CD5EB2"/>
    <w:rsid w:val="00CD69FD"/>
    <w:rsid w:val="00CD6A64"/>
    <w:rsid w:val="00CD71DF"/>
    <w:rsid w:val="00CD7EE8"/>
    <w:rsid w:val="00CE1479"/>
    <w:rsid w:val="00CE194D"/>
    <w:rsid w:val="00CE1D5E"/>
    <w:rsid w:val="00CE1F79"/>
    <w:rsid w:val="00CE2497"/>
    <w:rsid w:val="00CE2B71"/>
    <w:rsid w:val="00CE2D61"/>
    <w:rsid w:val="00CE34A7"/>
    <w:rsid w:val="00CE446E"/>
    <w:rsid w:val="00CE481A"/>
    <w:rsid w:val="00CE4B6B"/>
    <w:rsid w:val="00CE4D65"/>
    <w:rsid w:val="00CE5049"/>
    <w:rsid w:val="00CE5F2E"/>
    <w:rsid w:val="00CE62BF"/>
    <w:rsid w:val="00CE70E6"/>
    <w:rsid w:val="00CE79D2"/>
    <w:rsid w:val="00CF062A"/>
    <w:rsid w:val="00CF107E"/>
    <w:rsid w:val="00CF1535"/>
    <w:rsid w:val="00CF156D"/>
    <w:rsid w:val="00CF19C1"/>
    <w:rsid w:val="00CF19D5"/>
    <w:rsid w:val="00CF2449"/>
    <w:rsid w:val="00CF2833"/>
    <w:rsid w:val="00CF2C34"/>
    <w:rsid w:val="00CF30F1"/>
    <w:rsid w:val="00CF364B"/>
    <w:rsid w:val="00CF36C3"/>
    <w:rsid w:val="00CF4819"/>
    <w:rsid w:val="00CF4EA9"/>
    <w:rsid w:val="00CF52A1"/>
    <w:rsid w:val="00CF606C"/>
    <w:rsid w:val="00CF61E4"/>
    <w:rsid w:val="00CF67F7"/>
    <w:rsid w:val="00CF6B63"/>
    <w:rsid w:val="00CF6E5E"/>
    <w:rsid w:val="00CF77ED"/>
    <w:rsid w:val="00CF7C6F"/>
    <w:rsid w:val="00CF7DA3"/>
    <w:rsid w:val="00D000E6"/>
    <w:rsid w:val="00D004C7"/>
    <w:rsid w:val="00D005F9"/>
    <w:rsid w:val="00D0090B"/>
    <w:rsid w:val="00D011F5"/>
    <w:rsid w:val="00D0120E"/>
    <w:rsid w:val="00D02185"/>
    <w:rsid w:val="00D02390"/>
    <w:rsid w:val="00D0326C"/>
    <w:rsid w:val="00D03F0C"/>
    <w:rsid w:val="00D0441E"/>
    <w:rsid w:val="00D0464C"/>
    <w:rsid w:val="00D05DDA"/>
    <w:rsid w:val="00D0647D"/>
    <w:rsid w:val="00D0665D"/>
    <w:rsid w:val="00D06B7A"/>
    <w:rsid w:val="00D06DDE"/>
    <w:rsid w:val="00D07F5A"/>
    <w:rsid w:val="00D101A7"/>
    <w:rsid w:val="00D101D3"/>
    <w:rsid w:val="00D108DF"/>
    <w:rsid w:val="00D109AE"/>
    <w:rsid w:val="00D10B5A"/>
    <w:rsid w:val="00D11654"/>
    <w:rsid w:val="00D1259A"/>
    <w:rsid w:val="00D125EA"/>
    <w:rsid w:val="00D131A8"/>
    <w:rsid w:val="00D136C6"/>
    <w:rsid w:val="00D138D2"/>
    <w:rsid w:val="00D14064"/>
    <w:rsid w:val="00D14246"/>
    <w:rsid w:val="00D14689"/>
    <w:rsid w:val="00D14A08"/>
    <w:rsid w:val="00D15179"/>
    <w:rsid w:val="00D1569C"/>
    <w:rsid w:val="00D166E9"/>
    <w:rsid w:val="00D16FE3"/>
    <w:rsid w:val="00D1730E"/>
    <w:rsid w:val="00D17BCD"/>
    <w:rsid w:val="00D20D55"/>
    <w:rsid w:val="00D2144D"/>
    <w:rsid w:val="00D2180A"/>
    <w:rsid w:val="00D21919"/>
    <w:rsid w:val="00D21A30"/>
    <w:rsid w:val="00D21B32"/>
    <w:rsid w:val="00D21E30"/>
    <w:rsid w:val="00D2218F"/>
    <w:rsid w:val="00D2249A"/>
    <w:rsid w:val="00D22B2F"/>
    <w:rsid w:val="00D232CA"/>
    <w:rsid w:val="00D23A77"/>
    <w:rsid w:val="00D24DD1"/>
    <w:rsid w:val="00D25B7F"/>
    <w:rsid w:val="00D26CDA"/>
    <w:rsid w:val="00D26D5D"/>
    <w:rsid w:val="00D278F1"/>
    <w:rsid w:val="00D27DB9"/>
    <w:rsid w:val="00D305FA"/>
    <w:rsid w:val="00D30A71"/>
    <w:rsid w:val="00D31072"/>
    <w:rsid w:val="00D31227"/>
    <w:rsid w:val="00D31720"/>
    <w:rsid w:val="00D31829"/>
    <w:rsid w:val="00D31C0C"/>
    <w:rsid w:val="00D3230A"/>
    <w:rsid w:val="00D32616"/>
    <w:rsid w:val="00D32A7A"/>
    <w:rsid w:val="00D33432"/>
    <w:rsid w:val="00D33AE6"/>
    <w:rsid w:val="00D344B0"/>
    <w:rsid w:val="00D3469A"/>
    <w:rsid w:val="00D3544B"/>
    <w:rsid w:val="00D35EC3"/>
    <w:rsid w:val="00D36037"/>
    <w:rsid w:val="00D365A3"/>
    <w:rsid w:val="00D36C3F"/>
    <w:rsid w:val="00D36EF0"/>
    <w:rsid w:val="00D37383"/>
    <w:rsid w:val="00D37924"/>
    <w:rsid w:val="00D403D6"/>
    <w:rsid w:val="00D404E0"/>
    <w:rsid w:val="00D40A10"/>
    <w:rsid w:val="00D4107B"/>
    <w:rsid w:val="00D4154A"/>
    <w:rsid w:val="00D41761"/>
    <w:rsid w:val="00D41995"/>
    <w:rsid w:val="00D419B1"/>
    <w:rsid w:val="00D41E91"/>
    <w:rsid w:val="00D42E36"/>
    <w:rsid w:val="00D43424"/>
    <w:rsid w:val="00D43E38"/>
    <w:rsid w:val="00D450A6"/>
    <w:rsid w:val="00D450DC"/>
    <w:rsid w:val="00D45312"/>
    <w:rsid w:val="00D45617"/>
    <w:rsid w:val="00D4589C"/>
    <w:rsid w:val="00D469D5"/>
    <w:rsid w:val="00D46A77"/>
    <w:rsid w:val="00D50166"/>
    <w:rsid w:val="00D502D3"/>
    <w:rsid w:val="00D508B8"/>
    <w:rsid w:val="00D50DBB"/>
    <w:rsid w:val="00D51CCF"/>
    <w:rsid w:val="00D5253E"/>
    <w:rsid w:val="00D53291"/>
    <w:rsid w:val="00D5341B"/>
    <w:rsid w:val="00D535C8"/>
    <w:rsid w:val="00D53E86"/>
    <w:rsid w:val="00D542EC"/>
    <w:rsid w:val="00D549C1"/>
    <w:rsid w:val="00D55207"/>
    <w:rsid w:val="00D552BD"/>
    <w:rsid w:val="00D55F52"/>
    <w:rsid w:val="00D55F78"/>
    <w:rsid w:val="00D56684"/>
    <w:rsid w:val="00D5681B"/>
    <w:rsid w:val="00D569F0"/>
    <w:rsid w:val="00D56BFE"/>
    <w:rsid w:val="00D57141"/>
    <w:rsid w:val="00D57812"/>
    <w:rsid w:val="00D57DB6"/>
    <w:rsid w:val="00D57E4B"/>
    <w:rsid w:val="00D60415"/>
    <w:rsid w:val="00D6050D"/>
    <w:rsid w:val="00D60639"/>
    <w:rsid w:val="00D606E5"/>
    <w:rsid w:val="00D60F07"/>
    <w:rsid w:val="00D61080"/>
    <w:rsid w:val="00D61122"/>
    <w:rsid w:val="00D61506"/>
    <w:rsid w:val="00D61515"/>
    <w:rsid w:val="00D624AD"/>
    <w:rsid w:val="00D6268C"/>
    <w:rsid w:val="00D63489"/>
    <w:rsid w:val="00D635A0"/>
    <w:rsid w:val="00D639C3"/>
    <w:rsid w:val="00D63A79"/>
    <w:rsid w:val="00D641DF"/>
    <w:rsid w:val="00D6549D"/>
    <w:rsid w:val="00D65C77"/>
    <w:rsid w:val="00D65D7D"/>
    <w:rsid w:val="00D65DED"/>
    <w:rsid w:val="00D65F2A"/>
    <w:rsid w:val="00D65F64"/>
    <w:rsid w:val="00D66223"/>
    <w:rsid w:val="00D667FB"/>
    <w:rsid w:val="00D66ADA"/>
    <w:rsid w:val="00D672F4"/>
    <w:rsid w:val="00D67940"/>
    <w:rsid w:val="00D6797B"/>
    <w:rsid w:val="00D70644"/>
    <w:rsid w:val="00D708DF"/>
    <w:rsid w:val="00D713BE"/>
    <w:rsid w:val="00D7206F"/>
    <w:rsid w:val="00D72DF0"/>
    <w:rsid w:val="00D73038"/>
    <w:rsid w:val="00D7313B"/>
    <w:rsid w:val="00D73405"/>
    <w:rsid w:val="00D735CA"/>
    <w:rsid w:val="00D737EC"/>
    <w:rsid w:val="00D73B70"/>
    <w:rsid w:val="00D73EDE"/>
    <w:rsid w:val="00D74F10"/>
    <w:rsid w:val="00D74F12"/>
    <w:rsid w:val="00D758E0"/>
    <w:rsid w:val="00D75AC5"/>
    <w:rsid w:val="00D76642"/>
    <w:rsid w:val="00D7759E"/>
    <w:rsid w:val="00D77712"/>
    <w:rsid w:val="00D77BCF"/>
    <w:rsid w:val="00D77D24"/>
    <w:rsid w:val="00D80312"/>
    <w:rsid w:val="00D80894"/>
    <w:rsid w:val="00D808BC"/>
    <w:rsid w:val="00D80B9C"/>
    <w:rsid w:val="00D80C3C"/>
    <w:rsid w:val="00D81C76"/>
    <w:rsid w:val="00D81DF9"/>
    <w:rsid w:val="00D82341"/>
    <w:rsid w:val="00D82BB2"/>
    <w:rsid w:val="00D833BA"/>
    <w:rsid w:val="00D83B74"/>
    <w:rsid w:val="00D8401A"/>
    <w:rsid w:val="00D84277"/>
    <w:rsid w:val="00D8432B"/>
    <w:rsid w:val="00D847EA"/>
    <w:rsid w:val="00D84C2E"/>
    <w:rsid w:val="00D84F28"/>
    <w:rsid w:val="00D86286"/>
    <w:rsid w:val="00D8656A"/>
    <w:rsid w:val="00D86900"/>
    <w:rsid w:val="00D86F7A"/>
    <w:rsid w:val="00D871EE"/>
    <w:rsid w:val="00D87765"/>
    <w:rsid w:val="00D90527"/>
    <w:rsid w:val="00D90D43"/>
    <w:rsid w:val="00D90F17"/>
    <w:rsid w:val="00D9145C"/>
    <w:rsid w:val="00D91D1D"/>
    <w:rsid w:val="00D92949"/>
    <w:rsid w:val="00D92C57"/>
    <w:rsid w:val="00D936B4"/>
    <w:rsid w:val="00D93C29"/>
    <w:rsid w:val="00D9467F"/>
    <w:rsid w:val="00D955E3"/>
    <w:rsid w:val="00D959CE"/>
    <w:rsid w:val="00D95E4C"/>
    <w:rsid w:val="00D961EB"/>
    <w:rsid w:val="00D96E68"/>
    <w:rsid w:val="00D97B61"/>
    <w:rsid w:val="00D97E9A"/>
    <w:rsid w:val="00DA0499"/>
    <w:rsid w:val="00DA0D06"/>
    <w:rsid w:val="00DA1782"/>
    <w:rsid w:val="00DA1D86"/>
    <w:rsid w:val="00DA1FCD"/>
    <w:rsid w:val="00DA2251"/>
    <w:rsid w:val="00DA269E"/>
    <w:rsid w:val="00DA2B46"/>
    <w:rsid w:val="00DA2B95"/>
    <w:rsid w:val="00DA352A"/>
    <w:rsid w:val="00DA352F"/>
    <w:rsid w:val="00DA3C3E"/>
    <w:rsid w:val="00DA42AF"/>
    <w:rsid w:val="00DA5096"/>
    <w:rsid w:val="00DA53A8"/>
    <w:rsid w:val="00DA5FC1"/>
    <w:rsid w:val="00DA6249"/>
    <w:rsid w:val="00DA67DC"/>
    <w:rsid w:val="00DA6F9F"/>
    <w:rsid w:val="00DA70F6"/>
    <w:rsid w:val="00DB0067"/>
    <w:rsid w:val="00DB03AD"/>
    <w:rsid w:val="00DB0951"/>
    <w:rsid w:val="00DB14D1"/>
    <w:rsid w:val="00DB16EE"/>
    <w:rsid w:val="00DB1D11"/>
    <w:rsid w:val="00DB2102"/>
    <w:rsid w:val="00DB21DC"/>
    <w:rsid w:val="00DB2B30"/>
    <w:rsid w:val="00DB3DB5"/>
    <w:rsid w:val="00DB40AF"/>
    <w:rsid w:val="00DB4B0B"/>
    <w:rsid w:val="00DB4C3A"/>
    <w:rsid w:val="00DB6084"/>
    <w:rsid w:val="00DB630B"/>
    <w:rsid w:val="00DB6B33"/>
    <w:rsid w:val="00DB6EC4"/>
    <w:rsid w:val="00DB74D9"/>
    <w:rsid w:val="00DB7E67"/>
    <w:rsid w:val="00DC0224"/>
    <w:rsid w:val="00DC025E"/>
    <w:rsid w:val="00DC18E4"/>
    <w:rsid w:val="00DC2136"/>
    <w:rsid w:val="00DC22B0"/>
    <w:rsid w:val="00DC284E"/>
    <w:rsid w:val="00DC2C0F"/>
    <w:rsid w:val="00DC2C2A"/>
    <w:rsid w:val="00DC3A40"/>
    <w:rsid w:val="00DC3AC7"/>
    <w:rsid w:val="00DC3D88"/>
    <w:rsid w:val="00DC4E0B"/>
    <w:rsid w:val="00DC5386"/>
    <w:rsid w:val="00DC68C5"/>
    <w:rsid w:val="00DC748B"/>
    <w:rsid w:val="00DC7C5F"/>
    <w:rsid w:val="00DD00EA"/>
    <w:rsid w:val="00DD0197"/>
    <w:rsid w:val="00DD0389"/>
    <w:rsid w:val="00DD0732"/>
    <w:rsid w:val="00DD1616"/>
    <w:rsid w:val="00DD18FF"/>
    <w:rsid w:val="00DD1FC3"/>
    <w:rsid w:val="00DD2B6F"/>
    <w:rsid w:val="00DD36E9"/>
    <w:rsid w:val="00DD3777"/>
    <w:rsid w:val="00DD49D9"/>
    <w:rsid w:val="00DD50CA"/>
    <w:rsid w:val="00DD5A78"/>
    <w:rsid w:val="00DD666D"/>
    <w:rsid w:val="00DD765E"/>
    <w:rsid w:val="00DD76E4"/>
    <w:rsid w:val="00DD7F78"/>
    <w:rsid w:val="00DD7FF3"/>
    <w:rsid w:val="00DE131E"/>
    <w:rsid w:val="00DE17A9"/>
    <w:rsid w:val="00DE1834"/>
    <w:rsid w:val="00DE195C"/>
    <w:rsid w:val="00DE232C"/>
    <w:rsid w:val="00DE2896"/>
    <w:rsid w:val="00DE320D"/>
    <w:rsid w:val="00DE3C9E"/>
    <w:rsid w:val="00DE3D2B"/>
    <w:rsid w:val="00DE3E15"/>
    <w:rsid w:val="00DE5998"/>
    <w:rsid w:val="00DE5A49"/>
    <w:rsid w:val="00DE5D86"/>
    <w:rsid w:val="00DE647A"/>
    <w:rsid w:val="00DE72EC"/>
    <w:rsid w:val="00DF09FD"/>
    <w:rsid w:val="00DF0FC8"/>
    <w:rsid w:val="00DF1109"/>
    <w:rsid w:val="00DF1398"/>
    <w:rsid w:val="00DF14B5"/>
    <w:rsid w:val="00DF15EC"/>
    <w:rsid w:val="00DF17AE"/>
    <w:rsid w:val="00DF217A"/>
    <w:rsid w:val="00DF2C01"/>
    <w:rsid w:val="00DF2D68"/>
    <w:rsid w:val="00DF2E95"/>
    <w:rsid w:val="00DF2E9C"/>
    <w:rsid w:val="00DF35CD"/>
    <w:rsid w:val="00DF3679"/>
    <w:rsid w:val="00DF37B4"/>
    <w:rsid w:val="00DF3A67"/>
    <w:rsid w:val="00DF50AF"/>
    <w:rsid w:val="00DF517E"/>
    <w:rsid w:val="00DF5B70"/>
    <w:rsid w:val="00DF6072"/>
    <w:rsid w:val="00DF63C5"/>
    <w:rsid w:val="00DF66E8"/>
    <w:rsid w:val="00DF6C0C"/>
    <w:rsid w:val="00DF716D"/>
    <w:rsid w:val="00DF7353"/>
    <w:rsid w:val="00DF7F29"/>
    <w:rsid w:val="00DF7FD2"/>
    <w:rsid w:val="00DF7FD7"/>
    <w:rsid w:val="00E000F9"/>
    <w:rsid w:val="00E0115E"/>
    <w:rsid w:val="00E012E0"/>
    <w:rsid w:val="00E01645"/>
    <w:rsid w:val="00E016DB"/>
    <w:rsid w:val="00E017A0"/>
    <w:rsid w:val="00E01981"/>
    <w:rsid w:val="00E02B0D"/>
    <w:rsid w:val="00E039B4"/>
    <w:rsid w:val="00E03C4B"/>
    <w:rsid w:val="00E0448E"/>
    <w:rsid w:val="00E04CB5"/>
    <w:rsid w:val="00E05019"/>
    <w:rsid w:val="00E05420"/>
    <w:rsid w:val="00E05D15"/>
    <w:rsid w:val="00E06391"/>
    <w:rsid w:val="00E06D2E"/>
    <w:rsid w:val="00E07994"/>
    <w:rsid w:val="00E07A1D"/>
    <w:rsid w:val="00E100ED"/>
    <w:rsid w:val="00E10D9B"/>
    <w:rsid w:val="00E10DB2"/>
    <w:rsid w:val="00E11463"/>
    <w:rsid w:val="00E11564"/>
    <w:rsid w:val="00E128B5"/>
    <w:rsid w:val="00E128FB"/>
    <w:rsid w:val="00E1466B"/>
    <w:rsid w:val="00E15DE1"/>
    <w:rsid w:val="00E17AE1"/>
    <w:rsid w:val="00E17E33"/>
    <w:rsid w:val="00E2014D"/>
    <w:rsid w:val="00E2022E"/>
    <w:rsid w:val="00E20700"/>
    <w:rsid w:val="00E20F22"/>
    <w:rsid w:val="00E21BC9"/>
    <w:rsid w:val="00E21D48"/>
    <w:rsid w:val="00E22BCC"/>
    <w:rsid w:val="00E232D5"/>
    <w:rsid w:val="00E233F3"/>
    <w:rsid w:val="00E23D2F"/>
    <w:rsid w:val="00E23F1E"/>
    <w:rsid w:val="00E24A17"/>
    <w:rsid w:val="00E25255"/>
    <w:rsid w:val="00E254F4"/>
    <w:rsid w:val="00E2573E"/>
    <w:rsid w:val="00E257CC"/>
    <w:rsid w:val="00E25E0C"/>
    <w:rsid w:val="00E25E8D"/>
    <w:rsid w:val="00E26413"/>
    <w:rsid w:val="00E26FD3"/>
    <w:rsid w:val="00E3033B"/>
    <w:rsid w:val="00E30393"/>
    <w:rsid w:val="00E3092D"/>
    <w:rsid w:val="00E30AB6"/>
    <w:rsid w:val="00E310BC"/>
    <w:rsid w:val="00E31882"/>
    <w:rsid w:val="00E321B0"/>
    <w:rsid w:val="00E322FE"/>
    <w:rsid w:val="00E3261C"/>
    <w:rsid w:val="00E34458"/>
    <w:rsid w:val="00E34E32"/>
    <w:rsid w:val="00E35A43"/>
    <w:rsid w:val="00E35B8B"/>
    <w:rsid w:val="00E364A5"/>
    <w:rsid w:val="00E366EB"/>
    <w:rsid w:val="00E36A32"/>
    <w:rsid w:val="00E37868"/>
    <w:rsid w:val="00E37DA7"/>
    <w:rsid w:val="00E404F9"/>
    <w:rsid w:val="00E40618"/>
    <w:rsid w:val="00E41A05"/>
    <w:rsid w:val="00E41C90"/>
    <w:rsid w:val="00E4239A"/>
    <w:rsid w:val="00E42467"/>
    <w:rsid w:val="00E4316F"/>
    <w:rsid w:val="00E4366D"/>
    <w:rsid w:val="00E4385C"/>
    <w:rsid w:val="00E4399D"/>
    <w:rsid w:val="00E45224"/>
    <w:rsid w:val="00E45889"/>
    <w:rsid w:val="00E45A3A"/>
    <w:rsid w:val="00E45AA2"/>
    <w:rsid w:val="00E45B65"/>
    <w:rsid w:val="00E45BAF"/>
    <w:rsid w:val="00E45D76"/>
    <w:rsid w:val="00E45D88"/>
    <w:rsid w:val="00E45F8B"/>
    <w:rsid w:val="00E46D9B"/>
    <w:rsid w:val="00E47513"/>
    <w:rsid w:val="00E4797F"/>
    <w:rsid w:val="00E50AE8"/>
    <w:rsid w:val="00E50E76"/>
    <w:rsid w:val="00E50F8B"/>
    <w:rsid w:val="00E50FAC"/>
    <w:rsid w:val="00E512AD"/>
    <w:rsid w:val="00E51C14"/>
    <w:rsid w:val="00E525FC"/>
    <w:rsid w:val="00E535C5"/>
    <w:rsid w:val="00E541FE"/>
    <w:rsid w:val="00E54455"/>
    <w:rsid w:val="00E545FA"/>
    <w:rsid w:val="00E54F80"/>
    <w:rsid w:val="00E553A4"/>
    <w:rsid w:val="00E55E4F"/>
    <w:rsid w:val="00E56D45"/>
    <w:rsid w:val="00E57150"/>
    <w:rsid w:val="00E574B4"/>
    <w:rsid w:val="00E575DE"/>
    <w:rsid w:val="00E57C06"/>
    <w:rsid w:val="00E57E26"/>
    <w:rsid w:val="00E57E84"/>
    <w:rsid w:val="00E60FCB"/>
    <w:rsid w:val="00E61604"/>
    <w:rsid w:val="00E61D31"/>
    <w:rsid w:val="00E61D42"/>
    <w:rsid w:val="00E634B6"/>
    <w:rsid w:val="00E6448A"/>
    <w:rsid w:val="00E65288"/>
    <w:rsid w:val="00E6541B"/>
    <w:rsid w:val="00E65B2B"/>
    <w:rsid w:val="00E66401"/>
    <w:rsid w:val="00E6645A"/>
    <w:rsid w:val="00E67083"/>
    <w:rsid w:val="00E670A5"/>
    <w:rsid w:val="00E676B9"/>
    <w:rsid w:val="00E676DE"/>
    <w:rsid w:val="00E67800"/>
    <w:rsid w:val="00E7027B"/>
    <w:rsid w:val="00E70A3F"/>
    <w:rsid w:val="00E70A91"/>
    <w:rsid w:val="00E70F7D"/>
    <w:rsid w:val="00E712F5"/>
    <w:rsid w:val="00E7166F"/>
    <w:rsid w:val="00E71DDD"/>
    <w:rsid w:val="00E7260D"/>
    <w:rsid w:val="00E72782"/>
    <w:rsid w:val="00E72B5D"/>
    <w:rsid w:val="00E72DF3"/>
    <w:rsid w:val="00E749D4"/>
    <w:rsid w:val="00E74C63"/>
    <w:rsid w:val="00E74CD5"/>
    <w:rsid w:val="00E75252"/>
    <w:rsid w:val="00E75266"/>
    <w:rsid w:val="00E7532E"/>
    <w:rsid w:val="00E753A2"/>
    <w:rsid w:val="00E754CB"/>
    <w:rsid w:val="00E758AF"/>
    <w:rsid w:val="00E75F13"/>
    <w:rsid w:val="00E75F3D"/>
    <w:rsid w:val="00E77CA8"/>
    <w:rsid w:val="00E8033B"/>
    <w:rsid w:val="00E803D0"/>
    <w:rsid w:val="00E80963"/>
    <w:rsid w:val="00E8097E"/>
    <w:rsid w:val="00E80F6A"/>
    <w:rsid w:val="00E8236A"/>
    <w:rsid w:val="00E8255E"/>
    <w:rsid w:val="00E8265A"/>
    <w:rsid w:val="00E8310E"/>
    <w:rsid w:val="00E8385D"/>
    <w:rsid w:val="00E83F1C"/>
    <w:rsid w:val="00E84BB2"/>
    <w:rsid w:val="00E84C35"/>
    <w:rsid w:val="00E84EC5"/>
    <w:rsid w:val="00E857A4"/>
    <w:rsid w:val="00E86B40"/>
    <w:rsid w:val="00E87176"/>
    <w:rsid w:val="00E87C27"/>
    <w:rsid w:val="00E9071A"/>
    <w:rsid w:val="00E9097F"/>
    <w:rsid w:val="00E90E81"/>
    <w:rsid w:val="00E90F3E"/>
    <w:rsid w:val="00E91531"/>
    <w:rsid w:val="00E91B5F"/>
    <w:rsid w:val="00E92048"/>
    <w:rsid w:val="00E9223D"/>
    <w:rsid w:val="00E9229D"/>
    <w:rsid w:val="00E93627"/>
    <w:rsid w:val="00E9415B"/>
    <w:rsid w:val="00E944A0"/>
    <w:rsid w:val="00E944F6"/>
    <w:rsid w:val="00E95554"/>
    <w:rsid w:val="00E95795"/>
    <w:rsid w:val="00E95B42"/>
    <w:rsid w:val="00E95E4E"/>
    <w:rsid w:val="00E96C9E"/>
    <w:rsid w:val="00E96D72"/>
    <w:rsid w:val="00E96ECC"/>
    <w:rsid w:val="00E97013"/>
    <w:rsid w:val="00E974AB"/>
    <w:rsid w:val="00E97792"/>
    <w:rsid w:val="00E97BDB"/>
    <w:rsid w:val="00E97F57"/>
    <w:rsid w:val="00EA00BC"/>
    <w:rsid w:val="00EA0589"/>
    <w:rsid w:val="00EA169E"/>
    <w:rsid w:val="00EA1756"/>
    <w:rsid w:val="00EA2C90"/>
    <w:rsid w:val="00EA311E"/>
    <w:rsid w:val="00EA3949"/>
    <w:rsid w:val="00EA4CCD"/>
    <w:rsid w:val="00EA5964"/>
    <w:rsid w:val="00EA65E9"/>
    <w:rsid w:val="00EA6DB9"/>
    <w:rsid w:val="00EA747A"/>
    <w:rsid w:val="00EA78E3"/>
    <w:rsid w:val="00EB05B1"/>
    <w:rsid w:val="00EB06E1"/>
    <w:rsid w:val="00EB13CD"/>
    <w:rsid w:val="00EB1617"/>
    <w:rsid w:val="00EB1719"/>
    <w:rsid w:val="00EB1918"/>
    <w:rsid w:val="00EB1DCB"/>
    <w:rsid w:val="00EB2043"/>
    <w:rsid w:val="00EB2221"/>
    <w:rsid w:val="00EB284C"/>
    <w:rsid w:val="00EB2A44"/>
    <w:rsid w:val="00EB2EFB"/>
    <w:rsid w:val="00EB2FF2"/>
    <w:rsid w:val="00EB3002"/>
    <w:rsid w:val="00EB3ADD"/>
    <w:rsid w:val="00EB3B6C"/>
    <w:rsid w:val="00EB417B"/>
    <w:rsid w:val="00EB4238"/>
    <w:rsid w:val="00EB4507"/>
    <w:rsid w:val="00EB4B92"/>
    <w:rsid w:val="00EB4F9C"/>
    <w:rsid w:val="00EB5287"/>
    <w:rsid w:val="00EB59BA"/>
    <w:rsid w:val="00EB65B6"/>
    <w:rsid w:val="00EB6866"/>
    <w:rsid w:val="00EB6EE9"/>
    <w:rsid w:val="00EB72A4"/>
    <w:rsid w:val="00EB7414"/>
    <w:rsid w:val="00EC068F"/>
    <w:rsid w:val="00EC12CC"/>
    <w:rsid w:val="00EC1B6D"/>
    <w:rsid w:val="00EC2EC4"/>
    <w:rsid w:val="00EC307E"/>
    <w:rsid w:val="00EC3F15"/>
    <w:rsid w:val="00EC4685"/>
    <w:rsid w:val="00EC4CB1"/>
    <w:rsid w:val="00EC4DA0"/>
    <w:rsid w:val="00EC543D"/>
    <w:rsid w:val="00EC56A0"/>
    <w:rsid w:val="00EC5FA7"/>
    <w:rsid w:val="00EC6978"/>
    <w:rsid w:val="00EC6A65"/>
    <w:rsid w:val="00EC6C26"/>
    <w:rsid w:val="00EC6C9A"/>
    <w:rsid w:val="00EC757E"/>
    <w:rsid w:val="00EC7BB9"/>
    <w:rsid w:val="00EC7D0A"/>
    <w:rsid w:val="00ED0DE0"/>
    <w:rsid w:val="00ED22D2"/>
    <w:rsid w:val="00ED24F6"/>
    <w:rsid w:val="00ED29B7"/>
    <w:rsid w:val="00ED2C79"/>
    <w:rsid w:val="00ED389D"/>
    <w:rsid w:val="00ED43E2"/>
    <w:rsid w:val="00ED49FF"/>
    <w:rsid w:val="00ED59F1"/>
    <w:rsid w:val="00ED6D70"/>
    <w:rsid w:val="00ED705B"/>
    <w:rsid w:val="00ED718A"/>
    <w:rsid w:val="00EE06C8"/>
    <w:rsid w:val="00EE0995"/>
    <w:rsid w:val="00EE0A3C"/>
    <w:rsid w:val="00EE13D4"/>
    <w:rsid w:val="00EE185C"/>
    <w:rsid w:val="00EE18E9"/>
    <w:rsid w:val="00EE1F91"/>
    <w:rsid w:val="00EE2109"/>
    <w:rsid w:val="00EE214F"/>
    <w:rsid w:val="00EE2174"/>
    <w:rsid w:val="00EE2B75"/>
    <w:rsid w:val="00EE358B"/>
    <w:rsid w:val="00EE3713"/>
    <w:rsid w:val="00EE393A"/>
    <w:rsid w:val="00EE3987"/>
    <w:rsid w:val="00EE3AE9"/>
    <w:rsid w:val="00EE4523"/>
    <w:rsid w:val="00EE465E"/>
    <w:rsid w:val="00EE6315"/>
    <w:rsid w:val="00EE63AE"/>
    <w:rsid w:val="00EE6666"/>
    <w:rsid w:val="00EE6D20"/>
    <w:rsid w:val="00EE6D85"/>
    <w:rsid w:val="00EE7599"/>
    <w:rsid w:val="00EF03EB"/>
    <w:rsid w:val="00EF04F5"/>
    <w:rsid w:val="00EF05F2"/>
    <w:rsid w:val="00EF0A3D"/>
    <w:rsid w:val="00EF11CE"/>
    <w:rsid w:val="00EF1577"/>
    <w:rsid w:val="00EF2551"/>
    <w:rsid w:val="00EF3939"/>
    <w:rsid w:val="00EF3D2C"/>
    <w:rsid w:val="00EF40C5"/>
    <w:rsid w:val="00EF43CE"/>
    <w:rsid w:val="00EF4555"/>
    <w:rsid w:val="00EF4C27"/>
    <w:rsid w:val="00EF54A9"/>
    <w:rsid w:val="00EF58E8"/>
    <w:rsid w:val="00EF5977"/>
    <w:rsid w:val="00EF64AC"/>
    <w:rsid w:val="00EF71F6"/>
    <w:rsid w:val="00F0011E"/>
    <w:rsid w:val="00F015C0"/>
    <w:rsid w:val="00F017AB"/>
    <w:rsid w:val="00F0233D"/>
    <w:rsid w:val="00F025F9"/>
    <w:rsid w:val="00F02ABB"/>
    <w:rsid w:val="00F02EB9"/>
    <w:rsid w:val="00F02EF9"/>
    <w:rsid w:val="00F03902"/>
    <w:rsid w:val="00F04118"/>
    <w:rsid w:val="00F04259"/>
    <w:rsid w:val="00F0452C"/>
    <w:rsid w:val="00F045B5"/>
    <w:rsid w:val="00F04B4A"/>
    <w:rsid w:val="00F051FF"/>
    <w:rsid w:val="00F057C9"/>
    <w:rsid w:val="00F05816"/>
    <w:rsid w:val="00F05958"/>
    <w:rsid w:val="00F059FC"/>
    <w:rsid w:val="00F05EEB"/>
    <w:rsid w:val="00F06F14"/>
    <w:rsid w:val="00F072D1"/>
    <w:rsid w:val="00F073C5"/>
    <w:rsid w:val="00F0796D"/>
    <w:rsid w:val="00F07D77"/>
    <w:rsid w:val="00F07E1E"/>
    <w:rsid w:val="00F1071D"/>
    <w:rsid w:val="00F11107"/>
    <w:rsid w:val="00F11174"/>
    <w:rsid w:val="00F11275"/>
    <w:rsid w:val="00F13028"/>
    <w:rsid w:val="00F13B59"/>
    <w:rsid w:val="00F14A74"/>
    <w:rsid w:val="00F14F37"/>
    <w:rsid w:val="00F1528C"/>
    <w:rsid w:val="00F155AB"/>
    <w:rsid w:val="00F15AD9"/>
    <w:rsid w:val="00F15C90"/>
    <w:rsid w:val="00F15E6E"/>
    <w:rsid w:val="00F164A5"/>
    <w:rsid w:val="00F16800"/>
    <w:rsid w:val="00F16A92"/>
    <w:rsid w:val="00F16BD7"/>
    <w:rsid w:val="00F2000B"/>
    <w:rsid w:val="00F202DA"/>
    <w:rsid w:val="00F203B0"/>
    <w:rsid w:val="00F21D15"/>
    <w:rsid w:val="00F2203A"/>
    <w:rsid w:val="00F22117"/>
    <w:rsid w:val="00F23497"/>
    <w:rsid w:val="00F237CE"/>
    <w:rsid w:val="00F24FE4"/>
    <w:rsid w:val="00F253C2"/>
    <w:rsid w:val="00F2591C"/>
    <w:rsid w:val="00F25F6D"/>
    <w:rsid w:val="00F26699"/>
    <w:rsid w:val="00F26889"/>
    <w:rsid w:val="00F26C40"/>
    <w:rsid w:val="00F277ED"/>
    <w:rsid w:val="00F27A11"/>
    <w:rsid w:val="00F27C79"/>
    <w:rsid w:val="00F300C6"/>
    <w:rsid w:val="00F302BC"/>
    <w:rsid w:val="00F30AB1"/>
    <w:rsid w:val="00F30D15"/>
    <w:rsid w:val="00F30FD1"/>
    <w:rsid w:val="00F31028"/>
    <w:rsid w:val="00F311A1"/>
    <w:rsid w:val="00F31605"/>
    <w:rsid w:val="00F334BB"/>
    <w:rsid w:val="00F334E2"/>
    <w:rsid w:val="00F3394D"/>
    <w:rsid w:val="00F33BC3"/>
    <w:rsid w:val="00F33E08"/>
    <w:rsid w:val="00F33E6E"/>
    <w:rsid w:val="00F34358"/>
    <w:rsid w:val="00F34B66"/>
    <w:rsid w:val="00F34DA7"/>
    <w:rsid w:val="00F34E1A"/>
    <w:rsid w:val="00F34E76"/>
    <w:rsid w:val="00F34ED6"/>
    <w:rsid w:val="00F35C0A"/>
    <w:rsid w:val="00F36272"/>
    <w:rsid w:val="00F36736"/>
    <w:rsid w:val="00F36747"/>
    <w:rsid w:val="00F36C0E"/>
    <w:rsid w:val="00F36C79"/>
    <w:rsid w:val="00F36DEB"/>
    <w:rsid w:val="00F36F78"/>
    <w:rsid w:val="00F370C6"/>
    <w:rsid w:val="00F374FD"/>
    <w:rsid w:val="00F37571"/>
    <w:rsid w:val="00F3759D"/>
    <w:rsid w:val="00F377C6"/>
    <w:rsid w:val="00F37953"/>
    <w:rsid w:val="00F40A87"/>
    <w:rsid w:val="00F41E20"/>
    <w:rsid w:val="00F42198"/>
    <w:rsid w:val="00F43125"/>
    <w:rsid w:val="00F434EE"/>
    <w:rsid w:val="00F435D0"/>
    <w:rsid w:val="00F43AC7"/>
    <w:rsid w:val="00F43B18"/>
    <w:rsid w:val="00F43CA3"/>
    <w:rsid w:val="00F44032"/>
    <w:rsid w:val="00F4487C"/>
    <w:rsid w:val="00F44B86"/>
    <w:rsid w:val="00F4618D"/>
    <w:rsid w:val="00F46BE2"/>
    <w:rsid w:val="00F46F21"/>
    <w:rsid w:val="00F4741B"/>
    <w:rsid w:val="00F474C1"/>
    <w:rsid w:val="00F47B5C"/>
    <w:rsid w:val="00F5022E"/>
    <w:rsid w:val="00F50B51"/>
    <w:rsid w:val="00F50FC9"/>
    <w:rsid w:val="00F519AB"/>
    <w:rsid w:val="00F529A4"/>
    <w:rsid w:val="00F542E9"/>
    <w:rsid w:val="00F54340"/>
    <w:rsid w:val="00F55630"/>
    <w:rsid w:val="00F5578D"/>
    <w:rsid w:val="00F559E8"/>
    <w:rsid w:val="00F55C9D"/>
    <w:rsid w:val="00F56667"/>
    <w:rsid w:val="00F56897"/>
    <w:rsid w:val="00F56D59"/>
    <w:rsid w:val="00F5767C"/>
    <w:rsid w:val="00F576D4"/>
    <w:rsid w:val="00F579EB"/>
    <w:rsid w:val="00F57B8E"/>
    <w:rsid w:val="00F6007F"/>
    <w:rsid w:val="00F6041A"/>
    <w:rsid w:val="00F61750"/>
    <w:rsid w:val="00F61B02"/>
    <w:rsid w:val="00F61C82"/>
    <w:rsid w:val="00F61F4A"/>
    <w:rsid w:val="00F62A20"/>
    <w:rsid w:val="00F62B38"/>
    <w:rsid w:val="00F62C0D"/>
    <w:rsid w:val="00F63781"/>
    <w:rsid w:val="00F64090"/>
    <w:rsid w:val="00F64108"/>
    <w:rsid w:val="00F64CE1"/>
    <w:rsid w:val="00F64E21"/>
    <w:rsid w:val="00F65B9E"/>
    <w:rsid w:val="00F662A4"/>
    <w:rsid w:val="00F665F4"/>
    <w:rsid w:val="00F66A11"/>
    <w:rsid w:val="00F66B92"/>
    <w:rsid w:val="00F66B93"/>
    <w:rsid w:val="00F70172"/>
    <w:rsid w:val="00F70509"/>
    <w:rsid w:val="00F710AE"/>
    <w:rsid w:val="00F71500"/>
    <w:rsid w:val="00F716BC"/>
    <w:rsid w:val="00F720A6"/>
    <w:rsid w:val="00F72DA1"/>
    <w:rsid w:val="00F73416"/>
    <w:rsid w:val="00F734E1"/>
    <w:rsid w:val="00F73AAA"/>
    <w:rsid w:val="00F73B28"/>
    <w:rsid w:val="00F746CF"/>
    <w:rsid w:val="00F74900"/>
    <w:rsid w:val="00F74E79"/>
    <w:rsid w:val="00F76251"/>
    <w:rsid w:val="00F76C4A"/>
    <w:rsid w:val="00F77037"/>
    <w:rsid w:val="00F77696"/>
    <w:rsid w:val="00F77B43"/>
    <w:rsid w:val="00F807D9"/>
    <w:rsid w:val="00F80A7C"/>
    <w:rsid w:val="00F814BF"/>
    <w:rsid w:val="00F81811"/>
    <w:rsid w:val="00F81AB7"/>
    <w:rsid w:val="00F8213E"/>
    <w:rsid w:val="00F8218F"/>
    <w:rsid w:val="00F8228C"/>
    <w:rsid w:val="00F822E0"/>
    <w:rsid w:val="00F82901"/>
    <w:rsid w:val="00F82A7F"/>
    <w:rsid w:val="00F82EBB"/>
    <w:rsid w:val="00F8331B"/>
    <w:rsid w:val="00F834E4"/>
    <w:rsid w:val="00F835B7"/>
    <w:rsid w:val="00F836CD"/>
    <w:rsid w:val="00F84F34"/>
    <w:rsid w:val="00F84FEB"/>
    <w:rsid w:val="00F85679"/>
    <w:rsid w:val="00F863BB"/>
    <w:rsid w:val="00F86935"/>
    <w:rsid w:val="00F869F3"/>
    <w:rsid w:val="00F86B69"/>
    <w:rsid w:val="00F86DCC"/>
    <w:rsid w:val="00F872D5"/>
    <w:rsid w:val="00F8744A"/>
    <w:rsid w:val="00F87C6B"/>
    <w:rsid w:val="00F87F07"/>
    <w:rsid w:val="00F907F6"/>
    <w:rsid w:val="00F917B7"/>
    <w:rsid w:val="00F91B52"/>
    <w:rsid w:val="00F91C7A"/>
    <w:rsid w:val="00F91F7E"/>
    <w:rsid w:val="00F920DC"/>
    <w:rsid w:val="00F923D6"/>
    <w:rsid w:val="00F924F0"/>
    <w:rsid w:val="00F92637"/>
    <w:rsid w:val="00F92C67"/>
    <w:rsid w:val="00F9301D"/>
    <w:rsid w:val="00F9417C"/>
    <w:rsid w:val="00F94F38"/>
    <w:rsid w:val="00F95377"/>
    <w:rsid w:val="00F95674"/>
    <w:rsid w:val="00F95E68"/>
    <w:rsid w:val="00F962FF"/>
    <w:rsid w:val="00F963C8"/>
    <w:rsid w:val="00F96A08"/>
    <w:rsid w:val="00F9725D"/>
    <w:rsid w:val="00F9736B"/>
    <w:rsid w:val="00F97863"/>
    <w:rsid w:val="00F97BF3"/>
    <w:rsid w:val="00FA06E8"/>
    <w:rsid w:val="00FA07D9"/>
    <w:rsid w:val="00FA1053"/>
    <w:rsid w:val="00FA1552"/>
    <w:rsid w:val="00FA1574"/>
    <w:rsid w:val="00FA174F"/>
    <w:rsid w:val="00FA18FD"/>
    <w:rsid w:val="00FA1D08"/>
    <w:rsid w:val="00FA1D0C"/>
    <w:rsid w:val="00FA1DBB"/>
    <w:rsid w:val="00FA1E8C"/>
    <w:rsid w:val="00FA2235"/>
    <w:rsid w:val="00FA36DE"/>
    <w:rsid w:val="00FA3A01"/>
    <w:rsid w:val="00FA5A1A"/>
    <w:rsid w:val="00FA5F4A"/>
    <w:rsid w:val="00FA6874"/>
    <w:rsid w:val="00FA6FBA"/>
    <w:rsid w:val="00FA7002"/>
    <w:rsid w:val="00FA7094"/>
    <w:rsid w:val="00FA792A"/>
    <w:rsid w:val="00FB0638"/>
    <w:rsid w:val="00FB0A87"/>
    <w:rsid w:val="00FB1394"/>
    <w:rsid w:val="00FB162C"/>
    <w:rsid w:val="00FB1C0E"/>
    <w:rsid w:val="00FB27F4"/>
    <w:rsid w:val="00FB2FE6"/>
    <w:rsid w:val="00FB4842"/>
    <w:rsid w:val="00FB4CEA"/>
    <w:rsid w:val="00FB5346"/>
    <w:rsid w:val="00FB5CA2"/>
    <w:rsid w:val="00FB6F6B"/>
    <w:rsid w:val="00FB780F"/>
    <w:rsid w:val="00FB7901"/>
    <w:rsid w:val="00FB7A75"/>
    <w:rsid w:val="00FC024A"/>
    <w:rsid w:val="00FC0623"/>
    <w:rsid w:val="00FC0C47"/>
    <w:rsid w:val="00FC0F05"/>
    <w:rsid w:val="00FC18D4"/>
    <w:rsid w:val="00FC19BC"/>
    <w:rsid w:val="00FC1A6B"/>
    <w:rsid w:val="00FC1E59"/>
    <w:rsid w:val="00FC1E62"/>
    <w:rsid w:val="00FC2C07"/>
    <w:rsid w:val="00FC3029"/>
    <w:rsid w:val="00FC35EF"/>
    <w:rsid w:val="00FC3A09"/>
    <w:rsid w:val="00FC4031"/>
    <w:rsid w:val="00FC4035"/>
    <w:rsid w:val="00FC4524"/>
    <w:rsid w:val="00FC48F1"/>
    <w:rsid w:val="00FC496B"/>
    <w:rsid w:val="00FC5012"/>
    <w:rsid w:val="00FC5324"/>
    <w:rsid w:val="00FC53F2"/>
    <w:rsid w:val="00FC59C2"/>
    <w:rsid w:val="00FC60BE"/>
    <w:rsid w:val="00FC676F"/>
    <w:rsid w:val="00FC6932"/>
    <w:rsid w:val="00FC77B4"/>
    <w:rsid w:val="00FC7942"/>
    <w:rsid w:val="00FC7E98"/>
    <w:rsid w:val="00FD000E"/>
    <w:rsid w:val="00FD018D"/>
    <w:rsid w:val="00FD04E3"/>
    <w:rsid w:val="00FD1351"/>
    <w:rsid w:val="00FD250C"/>
    <w:rsid w:val="00FD2881"/>
    <w:rsid w:val="00FD2959"/>
    <w:rsid w:val="00FD2B0D"/>
    <w:rsid w:val="00FD2BDE"/>
    <w:rsid w:val="00FD2E98"/>
    <w:rsid w:val="00FD3128"/>
    <w:rsid w:val="00FD49F9"/>
    <w:rsid w:val="00FD59DA"/>
    <w:rsid w:val="00FD5A10"/>
    <w:rsid w:val="00FD5B65"/>
    <w:rsid w:val="00FD5D64"/>
    <w:rsid w:val="00FD5E5B"/>
    <w:rsid w:val="00FD5F80"/>
    <w:rsid w:val="00FD6147"/>
    <w:rsid w:val="00FD61F3"/>
    <w:rsid w:val="00FD7119"/>
    <w:rsid w:val="00FD716E"/>
    <w:rsid w:val="00FD7E72"/>
    <w:rsid w:val="00FE08DA"/>
    <w:rsid w:val="00FE14F0"/>
    <w:rsid w:val="00FE16C8"/>
    <w:rsid w:val="00FE19C5"/>
    <w:rsid w:val="00FE1BF3"/>
    <w:rsid w:val="00FE219E"/>
    <w:rsid w:val="00FE3646"/>
    <w:rsid w:val="00FE390D"/>
    <w:rsid w:val="00FE3DB4"/>
    <w:rsid w:val="00FE4A0A"/>
    <w:rsid w:val="00FE509B"/>
    <w:rsid w:val="00FE52E1"/>
    <w:rsid w:val="00FE54C8"/>
    <w:rsid w:val="00FE55DA"/>
    <w:rsid w:val="00FE6090"/>
    <w:rsid w:val="00FE63B3"/>
    <w:rsid w:val="00FF0603"/>
    <w:rsid w:val="00FF0623"/>
    <w:rsid w:val="00FF0FB3"/>
    <w:rsid w:val="00FF2590"/>
    <w:rsid w:val="00FF261B"/>
    <w:rsid w:val="00FF2EB5"/>
    <w:rsid w:val="00FF3555"/>
    <w:rsid w:val="00FF3A7C"/>
    <w:rsid w:val="00FF424C"/>
    <w:rsid w:val="00FF45CE"/>
    <w:rsid w:val="00FF4F22"/>
    <w:rsid w:val="00FF5853"/>
    <w:rsid w:val="00FF5887"/>
    <w:rsid w:val="00FF5CB4"/>
    <w:rsid w:val="00FF5CED"/>
    <w:rsid w:val="00FF5DFB"/>
    <w:rsid w:val="00FF5E7B"/>
    <w:rsid w:val="00FF765B"/>
    <w:rsid w:val="00FF77CF"/>
    <w:rsid w:val="00FF7907"/>
    <w:rsid w:val="00FF7AD6"/>
    <w:rsid w:val="00FF7C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9EBF5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410CF1"/>
    <w:pPr>
      <w:widowControl w:val="0"/>
      <w:wordWrap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626FD"/>
    <w:pPr>
      <w:keepNext/>
      <w:numPr>
        <w:numId w:val="1"/>
      </w:numPr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9B1477"/>
    <w:pPr>
      <w:keepNext/>
      <w:numPr>
        <w:ilvl w:val="1"/>
        <w:numId w:val="1"/>
      </w:numPr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9B1477"/>
    <w:pPr>
      <w:keepNext/>
      <w:numPr>
        <w:ilvl w:val="2"/>
        <w:numId w:val="1"/>
      </w:numPr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DA1D86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EF4555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paragraph" w:styleId="6">
    <w:name w:val="heading 6"/>
    <w:basedOn w:val="a"/>
    <w:next w:val="a"/>
    <w:link w:val="6Char"/>
    <w:uiPriority w:val="9"/>
    <w:unhideWhenUsed/>
    <w:qFormat/>
    <w:rsid w:val="00563613"/>
    <w:pPr>
      <w:keepNext/>
      <w:ind w:leftChars="600" w:left="600" w:hangingChars="200" w:hanging="2000"/>
      <w:outlineLvl w:val="5"/>
    </w:pPr>
    <w:rPr>
      <w:b/>
      <w:bCs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807D5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6626FD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626FD"/>
    <w:pPr>
      <w:keepLines/>
      <w:widowControl/>
      <w:wordWrap/>
      <w:spacing w:before="480" w:line="276" w:lineRule="auto"/>
      <w:jc w:val="left"/>
      <w:outlineLvl w:val="9"/>
    </w:pPr>
    <w:rPr>
      <w:b/>
      <w:bCs/>
      <w:color w:val="2E74B5" w:themeColor="accent1" w:themeShade="BF"/>
      <w:kern w:val="0"/>
    </w:rPr>
  </w:style>
  <w:style w:type="paragraph" w:styleId="20">
    <w:name w:val="toc 2"/>
    <w:basedOn w:val="a"/>
    <w:next w:val="a"/>
    <w:autoRedefine/>
    <w:uiPriority w:val="39"/>
    <w:unhideWhenUsed/>
    <w:rsid w:val="006626FD"/>
    <w:pPr>
      <w:jc w:val="left"/>
    </w:pPr>
    <w:rPr>
      <w:rFonts w:eastAsiaTheme="minorHAnsi"/>
      <w:sz w:val="22"/>
      <w:szCs w:val="22"/>
    </w:rPr>
  </w:style>
  <w:style w:type="paragraph" w:styleId="10">
    <w:name w:val="toc 1"/>
    <w:basedOn w:val="a"/>
    <w:next w:val="a"/>
    <w:autoRedefine/>
    <w:uiPriority w:val="39"/>
    <w:unhideWhenUsed/>
    <w:rsid w:val="006626FD"/>
    <w:pPr>
      <w:spacing w:before="120"/>
      <w:jc w:val="left"/>
    </w:pPr>
    <w:rPr>
      <w:rFonts w:asciiTheme="majorHAnsi" w:eastAsiaTheme="majorHAnsi"/>
      <w:b/>
      <w:bCs/>
      <w:color w:val="548DD4"/>
    </w:rPr>
  </w:style>
  <w:style w:type="paragraph" w:styleId="30">
    <w:name w:val="toc 3"/>
    <w:basedOn w:val="a"/>
    <w:next w:val="a"/>
    <w:autoRedefine/>
    <w:uiPriority w:val="39"/>
    <w:unhideWhenUsed/>
    <w:rsid w:val="006626FD"/>
    <w:pPr>
      <w:ind w:left="240"/>
      <w:jc w:val="left"/>
    </w:pPr>
    <w:rPr>
      <w:rFonts w:eastAsiaTheme="minorHAnsi"/>
      <w:i/>
      <w:iCs/>
      <w:sz w:val="22"/>
      <w:szCs w:val="22"/>
    </w:rPr>
  </w:style>
  <w:style w:type="paragraph" w:styleId="40">
    <w:name w:val="toc 4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480"/>
      <w:jc w:val="left"/>
    </w:pPr>
    <w:rPr>
      <w:rFonts w:eastAsia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720"/>
      <w:jc w:val="left"/>
    </w:pPr>
    <w:rPr>
      <w:rFonts w:eastAsiaTheme="minorHAnsi"/>
      <w:sz w:val="20"/>
      <w:szCs w:val="20"/>
    </w:rPr>
  </w:style>
  <w:style w:type="paragraph" w:styleId="60">
    <w:name w:val="toc 6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960"/>
      <w:jc w:val="left"/>
    </w:pPr>
    <w:rPr>
      <w:rFonts w:eastAsia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1200"/>
      <w:jc w:val="left"/>
    </w:pPr>
    <w:rPr>
      <w:rFonts w:eastAsia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1440"/>
      <w:jc w:val="left"/>
    </w:pPr>
    <w:rPr>
      <w:rFonts w:eastAsia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1680"/>
      <w:jc w:val="left"/>
    </w:pPr>
    <w:rPr>
      <w:rFonts w:eastAsiaTheme="minorHAnsi"/>
      <w:sz w:val="20"/>
      <w:szCs w:val="20"/>
    </w:rPr>
  </w:style>
  <w:style w:type="paragraph" w:customStyle="1" w:styleId="11">
    <w:name w:val="표준1"/>
    <w:qFormat/>
    <w:rsid w:val="005872CA"/>
    <w:pPr>
      <w:spacing w:after="200" w:line="276" w:lineRule="auto"/>
    </w:pPr>
    <w:rPr>
      <w:rFonts w:cs="Times New Roman"/>
      <w:kern w:val="0"/>
      <w:sz w:val="3276"/>
      <w:szCs w:val="3276"/>
    </w:rPr>
  </w:style>
  <w:style w:type="paragraph" w:styleId="a4">
    <w:name w:val="Revision"/>
    <w:hidden/>
    <w:uiPriority w:val="99"/>
    <w:semiHidden/>
    <w:rsid w:val="00983A0E"/>
  </w:style>
  <w:style w:type="character" w:customStyle="1" w:styleId="2Char">
    <w:name w:val="제목 2 Char"/>
    <w:basedOn w:val="a0"/>
    <w:link w:val="2"/>
    <w:uiPriority w:val="9"/>
    <w:rsid w:val="009B1477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9B1477"/>
    <w:rPr>
      <w:rFonts w:asciiTheme="majorHAnsi" w:eastAsiaTheme="majorEastAsia" w:hAnsiTheme="majorHAnsi" w:cstheme="majorBidi"/>
    </w:rPr>
  </w:style>
  <w:style w:type="paragraph" w:styleId="a5">
    <w:name w:val="Date"/>
    <w:basedOn w:val="a"/>
    <w:next w:val="a"/>
    <w:link w:val="Char"/>
    <w:uiPriority w:val="99"/>
    <w:semiHidden/>
    <w:unhideWhenUsed/>
    <w:rsid w:val="00AA6F2D"/>
  </w:style>
  <w:style w:type="character" w:customStyle="1" w:styleId="Char">
    <w:name w:val="날짜 Char"/>
    <w:basedOn w:val="a0"/>
    <w:link w:val="a5"/>
    <w:uiPriority w:val="99"/>
    <w:semiHidden/>
    <w:rsid w:val="00AA6F2D"/>
  </w:style>
  <w:style w:type="table" w:styleId="a6">
    <w:name w:val="Table Grid"/>
    <w:basedOn w:val="a1"/>
    <w:uiPriority w:val="39"/>
    <w:rsid w:val="00440CA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Placeholder Text"/>
    <w:basedOn w:val="a0"/>
    <w:uiPriority w:val="99"/>
    <w:semiHidden/>
    <w:rsid w:val="0086266C"/>
    <w:rPr>
      <w:color w:val="808080"/>
    </w:rPr>
  </w:style>
  <w:style w:type="paragraph" w:styleId="a8">
    <w:name w:val="header"/>
    <w:basedOn w:val="a"/>
    <w:link w:val="Char0"/>
    <w:uiPriority w:val="99"/>
    <w:unhideWhenUsed/>
    <w:rsid w:val="002002E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8"/>
    <w:uiPriority w:val="99"/>
    <w:rsid w:val="002002E4"/>
  </w:style>
  <w:style w:type="paragraph" w:styleId="a9">
    <w:name w:val="footer"/>
    <w:basedOn w:val="a"/>
    <w:link w:val="Char1"/>
    <w:uiPriority w:val="99"/>
    <w:unhideWhenUsed/>
    <w:rsid w:val="002002E4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9"/>
    <w:uiPriority w:val="99"/>
    <w:rsid w:val="002002E4"/>
  </w:style>
  <w:style w:type="paragraph" w:styleId="aa">
    <w:name w:val="caption"/>
    <w:basedOn w:val="a"/>
    <w:next w:val="a"/>
    <w:uiPriority w:val="35"/>
    <w:unhideWhenUsed/>
    <w:qFormat/>
    <w:rsid w:val="000C39CE"/>
    <w:rPr>
      <w:b/>
      <w:bCs/>
      <w:sz w:val="20"/>
      <w:szCs w:val="20"/>
    </w:rPr>
  </w:style>
  <w:style w:type="character" w:styleId="ab">
    <w:name w:val="Hyperlink"/>
    <w:basedOn w:val="a0"/>
    <w:uiPriority w:val="99"/>
    <w:unhideWhenUsed/>
    <w:rsid w:val="009B00B0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rsid w:val="009B00B0"/>
    <w:rPr>
      <w:color w:val="808080"/>
      <w:shd w:val="clear" w:color="auto" w:fill="E6E6E6"/>
    </w:rPr>
  </w:style>
  <w:style w:type="character" w:customStyle="1" w:styleId="4Char">
    <w:name w:val="제목 4 Char"/>
    <w:basedOn w:val="a0"/>
    <w:link w:val="4"/>
    <w:uiPriority w:val="9"/>
    <w:rsid w:val="00DA1D86"/>
    <w:rPr>
      <w:b/>
      <w:bCs/>
    </w:rPr>
  </w:style>
  <w:style w:type="character" w:customStyle="1" w:styleId="5Char">
    <w:name w:val="제목 5 Char"/>
    <w:basedOn w:val="a0"/>
    <w:link w:val="5"/>
    <w:uiPriority w:val="9"/>
    <w:rsid w:val="00EF4555"/>
    <w:rPr>
      <w:rFonts w:asciiTheme="majorHAnsi" w:eastAsiaTheme="majorEastAsia" w:hAnsiTheme="majorHAnsi" w:cstheme="majorBidi"/>
    </w:rPr>
  </w:style>
  <w:style w:type="paragraph" w:customStyle="1" w:styleId="41">
    <w:name w:val="제목 41"/>
    <w:basedOn w:val="a"/>
    <w:rsid w:val="004C1B84"/>
    <w:pPr>
      <w:keepNext/>
      <w:autoSpaceDN w:val="0"/>
      <w:ind w:left="800" w:hanging="400"/>
      <w:textAlignment w:val="baseline"/>
      <w:outlineLvl w:val="3"/>
    </w:pPr>
    <w:rPr>
      <w:rFonts w:ascii="굴림" w:eastAsia="굴림" w:hAnsi="굴림" w:cs="굴림"/>
      <w:b/>
      <w:bCs/>
      <w:color w:val="000000"/>
    </w:rPr>
  </w:style>
  <w:style w:type="paragraph" w:customStyle="1" w:styleId="51">
    <w:name w:val="제목 51"/>
    <w:basedOn w:val="a"/>
    <w:rsid w:val="004C1B84"/>
    <w:pPr>
      <w:keepNext/>
      <w:autoSpaceDN w:val="0"/>
      <w:ind w:left="1000" w:hanging="400"/>
      <w:textAlignment w:val="baseline"/>
      <w:outlineLvl w:val="4"/>
    </w:pPr>
    <w:rPr>
      <w:rFonts w:ascii="굴림" w:eastAsia="굴림" w:hAnsi="굴림" w:cs="굴림"/>
      <w:color w:val="000000"/>
    </w:rPr>
  </w:style>
  <w:style w:type="paragraph" w:customStyle="1" w:styleId="21">
    <w:name w:val="표준2"/>
    <w:basedOn w:val="a"/>
    <w:rsid w:val="004C1B84"/>
    <w:pPr>
      <w:autoSpaceDN w:val="0"/>
      <w:textAlignment w:val="baseline"/>
    </w:pPr>
    <w:rPr>
      <w:rFonts w:ascii="굴림" w:eastAsia="굴림" w:hAnsi="굴림" w:cs="굴림"/>
      <w:color w:val="000000"/>
    </w:rPr>
  </w:style>
  <w:style w:type="paragraph" w:styleId="ad">
    <w:name w:val="Balloon Text"/>
    <w:basedOn w:val="a"/>
    <w:link w:val="Char2"/>
    <w:uiPriority w:val="99"/>
    <w:semiHidden/>
    <w:unhideWhenUsed/>
    <w:rsid w:val="00486C45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d"/>
    <w:uiPriority w:val="99"/>
    <w:semiHidden/>
    <w:rsid w:val="00486C45"/>
    <w:rPr>
      <w:rFonts w:asciiTheme="majorHAnsi" w:eastAsiaTheme="majorEastAsia" w:hAnsiTheme="majorHAnsi" w:cstheme="majorBidi"/>
      <w:sz w:val="18"/>
      <w:szCs w:val="18"/>
    </w:rPr>
  </w:style>
  <w:style w:type="character" w:customStyle="1" w:styleId="6Char">
    <w:name w:val="제목 6 Char"/>
    <w:basedOn w:val="a0"/>
    <w:link w:val="6"/>
    <w:uiPriority w:val="9"/>
    <w:rsid w:val="00563613"/>
    <w:rPr>
      <w:b/>
      <w:bCs/>
    </w:rPr>
  </w:style>
  <w:style w:type="paragraph" w:styleId="ae">
    <w:name w:val="No Spacing"/>
    <w:uiPriority w:val="1"/>
    <w:qFormat/>
    <w:rsid w:val="00E254F4"/>
    <w:pPr>
      <w:widowControl w:val="0"/>
      <w:wordWrap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9594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jpe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microsoft.com/office/2011/relationships/people" Target="peop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jpe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jpeg"/><Relationship Id="rId61" Type="http://schemas.openxmlformats.org/officeDocument/2006/relationships/image" Target="media/image52.jpe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jpeg"/><Relationship Id="rId65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mailto:hagon47@naver.com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jpeg"/><Relationship Id="rId69" Type="http://schemas.openxmlformats.org/officeDocument/2006/relationships/theme" Target="theme/theme1.xml"/><Relationship Id="rId8" Type="http://schemas.openxmlformats.org/officeDocument/2006/relationships/hyperlink" Target="mailto:wooloves@naver.com" TargetMode="Externa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jpeg"/><Relationship Id="rId67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ED8B2B09-C9A1-4609-8A09-B9563CDB0C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1589</TotalTime>
  <Pages>39</Pages>
  <Words>1424</Words>
  <Characters>8123</Characters>
  <Application>Microsoft Office Word</Application>
  <DocSecurity>0</DocSecurity>
  <Lines>67</Lines>
  <Paragraphs>19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신창섭</dc:creator>
  <cp:keywords/>
  <dc:description/>
  <cp:lastModifiedBy>mj k</cp:lastModifiedBy>
  <cp:revision>361</cp:revision>
  <cp:lastPrinted>2017-07-23T12:09:00Z</cp:lastPrinted>
  <dcterms:created xsi:type="dcterms:W3CDTF">2017-09-13T04:48:00Z</dcterms:created>
  <dcterms:modified xsi:type="dcterms:W3CDTF">2018-08-11T08:15:00Z</dcterms:modified>
</cp:coreProperties>
</file>