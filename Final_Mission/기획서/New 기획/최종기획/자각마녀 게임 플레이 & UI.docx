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B825FB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B825FB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5AAF2075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956DBF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36370DE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B34973" w14:textId="369B13E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15A781" w14:textId="695848B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C7DAE7" w14:textId="46B758A0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259DFF" w14:textId="6D1F5F72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2AFD74" w14:textId="3F92CD4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04A1F5D" w14:textId="75AFDF6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1EC8E" w14:textId="0BB7E1D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FCDF27" w14:textId="36A59F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98D4C" w14:textId="548E013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E63F2" w14:textId="5F96EB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CCEB64" w14:textId="751DA95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6F492C" w14:textId="47E0B073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5701C4" w14:textId="31A1C82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EB7B71" w14:textId="529EAA7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EB8395" w14:textId="649DD13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23A353" w14:textId="50C35A8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3D89D6" w14:textId="75B08FD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FDD92B0" w14:textId="17331AA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2512966" w14:textId="689463DA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AE287C" w14:textId="2B2C4A5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54159B" w14:textId="755A7B3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CDBF1C" w14:textId="73CC619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671153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671154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671155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Hlk496501440"/>
            <w:bookmarkStart w:id="6" w:name="_Toc521671156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6"/>
          </w:p>
        </w:tc>
      </w:tr>
      <w:bookmarkEnd w:id="5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8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8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9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9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0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1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rFonts w:hint="eastAsia"/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2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2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3" w:name="_Toc500458140"/>
      <w:bookmarkStart w:id="14" w:name="_Toc500458205"/>
      <w:bookmarkStart w:id="15" w:name="_Toc500458240"/>
      <w:bookmarkStart w:id="16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3"/>
      <w:bookmarkEnd w:id="14"/>
      <w:bookmarkEnd w:id="15"/>
      <w:bookmarkEnd w:id="16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493063248"/>
      <w:bookmarkStart w:id="18" w:name="_Toc521671160"/>
      <w:r>
        <w:rPr>
          <w:rFonts w:hint="eastAsia"/>
          <w:b/>
          <w:i/>
        </w:rPr>
        <w:lastRenderedPageBreak/>
        <w:t>타이틀</w:t>
      </w:r>
      <w:bookmarkEnd w:id="18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이어서 시작</w:t>
      </w:r>
      <w:bookmarkEnd w:id="19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0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0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rFonts w:hint="eastAsia"/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1EEB72E9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>
        <w:rPr>
          <w:rFonts w:hint="eastAsia"/>
          <w:sz w:val="20"/>
          <w:szCs w:val="20"/>
        </w:rPr>
        <w:t xml:space="preserve"> 기재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1" w:name="_Toc493063251"/>
      <w:r>
        <w:rPr>
          <w:rFonts w:hint="eastAsia"/>
        </w:rPr>
        <w:t>설정</w:t>
      </w:r>
      <w:bookmarkEnd w:id="21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2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2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3" w:name="_Toc493063253"/>
      <w:r>
        <w:rPr>
          <w:rFonts w:hint="eastAsia"/>
        </w:rPr>
        <w:t>플레이 설정</w:t>
      </w:r>
      <w:bookmarkEnd w:id="23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rFonts w:hint="eastAsia"/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4" w:name="_Toc493063254"/>
      <w:r>
        <w:rPr>
          <w:rFonts w:hint="eastAsia"/>
        </w:rPr>
        <w:t>플레이</w:t>
      </w:r>
      <w:bookmarkEnd w:id="24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5" w:name="_Toc500458053"/>
      <w:bookmarkStart w:id="26" w:name="_Toc500458143"/>
      <w:bookmarkStart w:id="27" w:name="_Toc500458208"/>
      <w:bookmarkStart w:id="28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5"/>
      <w:bookmarkEnd w:id="26"/>
      <w:bookmarkEnd w:id="27"/>
      <w:bookmarkEnd w:id="28"/>
    </w:p>
    <w:p w14:paraId="0F9A0929" w14:textId="518083C1" w:rsidR="009A0451" w:rsidRPr="00DF6072" w:rsidRDefault="00FE509B" w:rsidP="00DF6072">
      <w:pPr>
        <w:pStyle w:val="ae"/>
        <w:ind w:left="1600" w:firstLine="800"/>
        <w:rPr>
          <w:rFonts w:hint="eastAsia"/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29" w:name="_Toc500458054"/>
      <w:bookmarkStart w:id="30" w:name="_Toc500458144"/>
      <w:bookmarkStart w:id="31" w:name="_Toc500458209"/>
      <w:bookmarkStart w:id="32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29"/>
      <w:bookmarkEnd w:id="30"/>
      <w:bookmarkEnd w:id="31"/>
      <w:bookmarkEnd w:id="32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3" w:name="_Toc521671162"/>
      <w:r>
        <w:rPr>
          <w:rFonts w:hint="eastAsia"/>
          <w:b/>
          <w:i/>
        </w:rPr>
        <w:t>설정</w:t>
      </w:r>
      <w:bookmarkEnd w:id="33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4" w:name="_Toc493063256"/>
      <w:r>
        <w:rPr>
          <w:rFonts w:hint="eastAsia"/>
        </w:rPr>
        <w:t>사운드 설정</w:t>
      </w:r>
      <w:bookmarkEnd w:id="34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5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5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6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7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7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7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8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8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39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39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0" w:name="_Toc521671166"/>
      <w:r>
        <w:rPr>
          <w:rFonts w:hint="eastAsia"/>
          <w:b/>
          <w:i/>
        </w:rPr>
        <w:t>기본 정의</w:t>
      </w:r>
      <w:bookmarkEnd w:id="40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  <w:rPr>
          <w:rFonts w:hint="eastAsia"/>
        </w:rPr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  <w:rPr>
          <w:rFonts w:hint="eastAsia"/>
        </w:rPr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  <w:rPr>
          <w:rFonts w:hint="eastAsia"/>
        </w:rPr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  <w:rPr>
          <w:rFonts w:hint="eastAsia"/>
        </w:rPr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1" w:name="_Toc521671167"/>
      <w:r>
        <w:rPr>
          <w:rFonts w:hint="eastAsia"/>
          <w:b/>
          <w:i/>
        </w:rPr>
        <w:t>플레이 설정 전 모든 메뉴</w:t>
      </w:r>
      <w:bookmarkEnd w:id="41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rFonts w:hint="eastAsia"/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2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2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3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3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C7942" w:rsidRPr="00803714" w:rsidRDefault="00FC7942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형광색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C7942" w:rsidRPr="00803714" w:rsidRDefault="00FC7942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</w:t>
                      </w:r>
                      <w:proofErr w:type="spellStart"/>
                      <w:r>
                        <w:rPr>
                          <w:rFonts w:hint="eastAsia"/>
                        </w:rPr>
                        <w:t>형광색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  <w:rPr>
          <w:rFonts w:hint="eastAsia"/>
        </w:rPr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4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4"/>
    </w:p>
    <w:p w14:paraId="0D6D63D5" w14:textId="77777777" w:rsidR="008E6848" w:rsidRPr="008E6848" w:rsidRDefault="008E6848" w:rsidP="008E6848">
      <w:pPr>
        <w:rPr>
          <w:rFonts w:hint="eastAsia"/>
        </w:rPr>
      </w:pPr>
    </w:p>
    <w:p w14:paraId="32FEAEAA" w14:textId="4150678F" w:rsidR="002E653C" w:rsidRDefault="00FF5853" w:rsidP="00504DB5">
      <w:pPr>
        <w:jc w:val="center"/>
        <w:rPr>
          <w:rFonts w:hint="eastAsia"/>
        </w:rPr>
      </w:pPr>
      <w:r w:rsidRPr="00FF5853"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  <w:rPr>
          <w:rFonts w:hint="eastAsia"/>
        </w:rPr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proofErr w:type="gramStart"/>
      <w:r w:rsidR="002E653C">
        <w:rPr>
          <w:rFonts w:hint="eastAsia"/>
          <w:sz w:val="18"/>
        </w:rPr>
        <w:t>(</w:t>
      </w:r>
      <w:proofErr w:type="gramEnd"/>
      <w:r w:rsidR="002E653C">
        <w:rPr>
          <w:rFonts w:hint="eastAsia"/>
          <w:sz w:val="18"/>
        </w:rPr>
        <w:t>루프)</w:t>
      </w:r>
    </w:p>
    <w:p w14:paraId="01885904" w14:textId="7C970F73" w:rsidR="002E653C" w:rsidRPr="002E653C" w:rsidRDefault="002E653C" w:rsidP="002E653C">
      <w:pPr>
        <w:rPr>
          <w:rFonts w:hint="eastAsia"/>
        </w:rPr>
      </w:pPr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  <w:rPr>
          <w:rFonts w:hint="eastAsia"/>
        </w:rPr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  <w:rPr>
          <w:rFonts w:hint="eastAsia"/>
        </w:rPr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  <w:rPr>
          <w:rFonts w:hint="eastAsia"/>
        </w:rPr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rFonts w:hint="eastAsia"/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>
      <w:pPr>
        <w:rPr>
          <w:rFonts w:hint="eastAsia"/>
        </w:rPr>
      </w:pPr>
    </w:p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>
      <w:pPr>
        <w:rPr>
          <w:rFonts w:hint="eastAsia"/>
        </w:rPr>
      </w:pPr>
    </w:p>
    <w:p w14:paraId="59FD6FD1" w14:textId="7DB2EFD6" w:rsidR="00FA7094" w:rsidRDefault="0048420D" w:rsidP="0048420D">
      <w:pPr>
        <w:jc w:val="center"/>
      </w:pPr>
      <w:r w:rsidRPr="0048420D"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  <w:rPr>
          <w:rFonts w:hint="eastAsia"/>
        </w:rPr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rFonts w:hint="eastAsia"/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>
      <w:pPr>
        <w:rPr>
          <w:rFonts w:hint="eastAsia"/>
        </w:rPr>
      </w:pPr>
    </w:p>
    <w:p w14:paraId="48BC09FC" w14:textId="34F92DB0" w:rsidR="00530900" w:rsidRPr="00530900" w:rsidRDefault="00530900" w:rsidP="00530900">
      <w:pPr>
        <w:pStyle w:val="3"/>
        <w:rPr>
          <w:rFonts w:hint="eastAsia"/>
        </w:rPr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bookmarkStart w:id="45" w:name="_GoBack"/>
      <w:bookmarkEnd w:id="45"/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pPr>
        <w:rPr>
          <w:rFonts w:hint="eastAsia"/>
        </w:rPr>
      </w:pPr>
      <w:r w:rsidRPr="006D1C77"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6" w:name="_Toc521671171"/>
      <w:r>
        <w:rPr>
          <w:rFonts w:hint="eastAsia"/>
          <w:b/>
          <w:i/>
        </w:rPr>
        <w:t>설정</w:t>
      </w:r>
      <w:bookmarkEnd w:id="46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7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7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8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8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2B35E03A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49" w:author="김민정" w:date="2017-12-07T03:56:00Z">
        <w:r w:rsidRPr="00CF30F1">
          <w:rPr>
            <w:rFonts w:hint="eastAsia"/>
            <w:color w:val="5B9BD5" w:themeColor="accent1"/>
            <w:sz w:val="22"/>
            <w:u w:val="single"/>
          </w:rPr>
          <w:t xml:space="preserve">바뀌는 순간 </w:t>
        </w:r>
      </w:ins>
      <w:proofErr w:type="spellStart"/>
      <w:r w:rsidR="00A87E67" w:rsidRPr="00CF30F1">
        <w:rPr>
          <w:rFonts w:hint="eastAsia"/>
          <w:color w:val="5B9BD5" w:themeColor="accent1"/>
          <w:sz w:val="22"/>
          <w:u w:val="single"/>
        </w:rPr>
        <w:t>파티클로</w:t>
      </w:r>
      <w:proofErr w:type="spellEnd"/>
      <w:r w:rsidR="00A87E67" w:rsidRPr="00CF30F1">
        <w:rPr>
          <w:rFonts w:hint="eastAsia"/>
          <w:color w:val="5B9BD5" w:themeColor="accent1"/>
          <w:sz w:val="22"/>
          <w:u w:val="single"/>
        </w:rPr>
        <w:t xml:space="preserve"> </w:t>
      </w:r>
      <w:ins w:id="50" w:author="김민정" w:date="2017-12-07T03:56:00Z">
        <w:r w:rsidRPr="00CF30F1">
          <w:rPr>
            <w:rFonts w:hint="eastAsia"/>
            <w:color w:val="5B9BD5" w:themeColor="accent1"/>
            <w:sz w:val="22"/>
            <w:u w:val="single"/>
          </w:rPr>
          <w:t>빛</w:t>
        </w:r>
      </w:ins>
      <w:r w:rsidR="00A87E67" w:rsidRPr="00CF30F1">
        <w:rPr>
          <w:rFonts w:hint="eastAsia"/>
          <w:color w:val="5B9BD5" w:themeColor="accent1"/>
          <w:sz w:val="22"/>
          <w:u w:val="single"/>
        </w:rPr>
        <w:t>을</w:t>
      </w:r>
      <w:ins w:id="51" w:author="김민정" w:date="2017-12-07T03:56:00Z">
        <w:r w:rsidRPr="00CF30F1">
          <w:rPr>
            <w:rFonts w:hint="eastAsia"/>
            <w:color w:val="5B9BD5" w:themeColor="accent1"/>
            <w:sz w:val="22"/>
            <w:u w:val="single"/>
          </w:rPr>
          <w:t xml:space="preserve"> 짧</w:t>
        </w:r>
      </w:ins>
      <w:r w:rsidR="00A87E67" w:rsidRPr="00CF30F1">
        <w:rPr>
          <w:rFonts w:hint="eastAsia"/>
          <w:color w:val="5B9BD5" w:themeColor="accent1"/>
          <w:sz w:val="22"/>
          <w:u w:val="single"/>
        </w:rPr>
        <w:t>은 시간 터뜨린다</w:t>
      </w:r>
      <w:r w:rsidR="00A87E67">
        <w:rPr>
          <w:rFonts w:hint="eastAsia"/>
          <w:sz w:val="22"/>
        </w:rPr>
        <w:t>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52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3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4D625C1D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rFonts w:hint="eastAsia"/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</w:t>
      </w:r>
      <w:proofErr w:type="gramStart"/>
      <w:r w:rsidRPr="00CA337A">
        <w:rPr>
          <w:rFonts w:hint="eastAsia"/>
          <w:color w:val="FF0000"/>
          <w:sz w:val="22"/>
        </w:rPr>
        <w:t>조작,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proofErr w:type="gram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4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rFonts w:hint="eastAsia"/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rFonts w:hint="eastAsia"/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rFonts w:hint="eastAsia"/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E1DB81A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gramStart"/>
      <w:r w:rsidRPr="002C2D78">
        <w:rPr>
          <w:rFonts w:hint="eastAsia"/>
          <w:sz w:val="20"/>
        </w:rPr>
        <w:t xml:space="preserve">현재 </w:t>
      </w:r>
      <w:r w:rsidRPr="002C2D78">
        <w:rPr>
          <w:sz w:val="20"/>
        </w:rPr>
        <w:t xml:space="preserve"> </w:t>
      </w:r>
      <w:r w:rsidRPr="002C2D78">
        <w:rPr>
          <w:rFonts w:hint="eastAsia"/>
          <w:sz w:val="20"/>
        </w:rPr>
        <w:t>활성화</w:t>
      </w:r>
      <w:proofErr w:type="gramEnd"/>
      <w:r w:rsidRPr="002C2D78">
        <w:rPr>
          <w:rFonts w:hint="eastAsia"/>
          <w:sz w:val="20"/>
        </w:rPr>
        <w:t xml:space="preserve"> 된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  <w:rPr>
          <w:rFonts w:hint="eastAsia"/>
        </w:rPr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rFonts w:hint="eastAsia"/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  <w:rPr>
          <w:rFonts w:hint="eastAsia"/>
        </w:rPr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rFonts w:hint="eastAsia"/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46624D1F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rFonts w:hint="eastAsia"/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</w:t>
      </w:r>
      <w:proofErr w:type="spellStart"/>
      <w:r w:rsidRPr="00642BAA">
        <w:rPr>
          <w:rFonts w:hint="eastAsia"/>
          <w:strike/>
          <w:sz w:val="20"/>
          <w:szCs w:val="20"/>
        </w:rPr>
        <w:t>그래로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  <w:rPr>
          <w:rFonts w:hint="eastAsia"/>
        </w:rPr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rFonts w:hint="eastAsia"/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>
      <w:pPr>
        <w:rPr>
          <w:rFonts w:hint="eastAsia"/>
        </w:rPr>
      </w:pPr>
    </w:p>
    <w:p w14:paraId="272F60A2" w14:textId="27E55ACB" w:rsidR="001E11FB" w:rsidRPr="00642BAA" w:rsidRDefault="00642BAA" w:rsidP="00642BAA">
      <w:pPr>
        <w:widowControl/>
        <w:wordWrap/>
        <w:jc w:val="left"/>
        <w:rPr>
          <w:rFonts w:hint="eastAsia"/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rFonts w:hint="eastAsia"/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  <w:rPr>
          <w:rFonts w:hint="eastAsia"/>
        </w:rPr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5" w:name="_Toc521671174"/>
      <w:r>
        <w:rPr>
          <w:rFonts w:hint="eastAsia"/>
          <w:b/>
          <w:i/>
        </w:rPr>
        <w:lastRenderedPageBreak/>
        <w:t>이동</w:t>
      </w:r>
      <w:bookmarkEnd w:id="55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>
      <w:pPr>
        <w:rPr>
          <w:rFonts w:hint="eastAsia"/>
        </w:rPr>
      </w:pPr>
    </w:p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rFonts w:hint="eastAsia"/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rFonts w:hint="eastAsia"/>
          <w:sz w:val="22"/>
        </w:rPr>
      </w:pPr>
      <w:r w:rsidRPr="007B6504">
        <w:rPr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6" w:name="_Toc521671175"/>
      <w:r>
        <w:rPr>
          <w:rFonts w:hint="eastAsia"/>
          <w:b/>
          <w:i/>
        </w:rPr>
        <w:lastRenderedPageBreak/>
        <w:t>전투</w:t>
      </w:r>
      <w:bookmarkEnd w:id="56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rFonts w:hint="eastAsia"/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BB188E" w14:textId="77777777" w:rsidR="003A4381" w:rsidRDefault="003A4381" w:rsidP="002002E4">
      <w:r>
        <w:separator/>
      </w:r>
    </w:p>
  </w:endnote>
  <w:endnote w:type="continuationSeparator" w:id="0">
    <w:p w14:paraId="6766B18D" w14:textId="77777777" w:rsidR="003A4381" w:rsidRDefault="003A4381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C7942" w:rsidRDefault="00FC7942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C7942" w14:paraId="330082CC" w14:textId="77777777" w:rsidTr="00F41E20">
      <w:tc>
        <w:tcPr>
          <w:tcW w:w="9730" w:type="dxa"/>
        </w:tcPr>
        <w:p w14:paraId="131BF7DD" w14:textId="685E34E8" w:rsidR="00FC7942" w:rsidRPr="00F41E20" w:rsidRDefault="00FC7942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C7942" w:rsidRDefault="00FC794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9B7706" w14:textId="77777777" w:rsidR="003A4381" w:rsidRDefault="003A4381" w:rsidP="002002E4">
      <w:r>
        <w:separator/>
      </w:r>
    </w:p>
  </w:footnote>
  <w:footnote w:type="continuationSeparator" w:id="0">
    <w:p w14:paraId="3E77698B" w14:textId="77777777" w:rsidR="003A4381" w:rsidRDefault="003A4381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C7942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C7942" w:rsidRPr="00F41E20" w:rsidRDefault="00FC7942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C7942" w:rsidRPr="00F41E20" w:rsidRDefault="00FC7942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C7942" w:rsidRPr="00F41E20" w:rsidRDefault="00FC7942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C7942" w:rsidRPr="002002E4" w:rsidRDefault="00FC7942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E818B1E-2A1D-4FDE-85DD-DD795A4B8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39</Pages>
  <Words>1428</Words>
  <Characters>8144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340</cp:revision>
  <cp:lastPrinted>2017-07-23T12:09:00Z</cp:lastPrinted>
  <dcterms:created xsi:type="dcterms:W3CDTF">2017-09-13T04:48:00Z</dcterms:created>
  <dcterms:modified xsi:type="dcterms:W3CDTF">2018-08-10T04:30:00Z</dcterms:modified>
</cp:coreProperties>
</file>