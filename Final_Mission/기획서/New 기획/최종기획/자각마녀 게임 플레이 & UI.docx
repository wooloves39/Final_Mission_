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BE3EDE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BE3EDE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A37134" w14:paraId="126C12CC" w14:textId="77777777" w:rsidTr="001C4580">
        <w:tc>
          <w:tcPr>
            <w:tcW w:w="1465" w:type="dxa"/>
          </w:tcPr>
          <w:p w14:paraId="073BEBDD" w14:textId="26BF664F" w:rsidR="00A37134" w:rsidRDefault="00A37134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8.08.11</w:t>
            </w:r>
          </w:p>
        </w:tc>
        <w:tc>
          <w:tcPr>
            <w:tcW w:w="6894" w:type="dxa"/>
          </w:tcPr>
          <w:p w14:paraId="20D43243" w14:textId="25A07462" w:rsidR="00A37134" w:rsidRDefault="00A37134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최종 검수 및 용량 등 개발 영역 추가</w:t>
            </w:r>
          </w:p>
        </w:tc>
        <w:tc>
          <w:tcPr>
            <w:tcW w:w="1371" w:type="dxa"/>
          </w:tcPr>
          <w:p w14:paraId="0798F7EE" w14:textId="5DFD8ED6" w:rsidR="00A37134" w:rsidRDefault="00A37134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1EE39143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7E1215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4891F36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4</w:t>
      </w:r>
      <w:r>
        <w:rPr>
          <w:noProof/>
        </w:rPr>
        <w:fldChar w:fldCharType="end"/>
      </w:r>
    </w:p>
    <w:p w14:paraId="72B34973" w14:textId="47F7285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4</w:t>
      </w:r>
      <w:r>
        <w:rPr>
          <w:noProof/>
        </w:rPr>
        <w:fldChar w:fldCharType="end"/>
      </w:r>
    </w:p>
    <w:p w14:paraId="6315A781" w14:textId="33E3BC31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4</w:t>
      </w:r>
      <w:r>
        <w:rPr>
          <w:noProof/>
        </w:rPr>
        <w:fldChar w:fldCharType="end"/>
      </w:r>
    </w:p>
    <w:p w14:paraId="3819C023" w14:textId="77777777" w:rsidR="00F04C23" w:rsidRPr="00F04C23" w:rsidRDefault="00F04C23" w:rsidP="00F04C23"/>
    <w:p w14:paraId="50C7DAE7" w14:textId="151F4575" w:rsidR="00956DBF" w:rsidRDefault="00956DBF">
      <w:pPr>
        <w:pStyle w:val="1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5</w:t>
      </w:r>
      <w:r>
        <w:rPr>
          <w:noProof/>
        </w:rPr>
        <w:fldChar w:fldCharType="end"/>
      </w:r>
    </w:p>
    <w:p w14:paraId="75465383" w14:textId="77777777" w:rsidR="00F04C23" w:rsidRPr="00F04C23" w:rsidRDefault="00F04C23" w:rsidP="00F04C23"/>
    <w:p w14:paraId="1E259DFF" w14:textId="1C5C1D98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6</w:t>
      </w:r>
      <w:r>
        <w:rPr>
          <w:noProof/>
        </w:rPr>
        <w:fldChar w:fldCharType="end"/>
      </w:r>
    </w:p>
    <w:p w14:paraId="242AFD74" w14:textId="26217B7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6</w:t>
      </w:r>
      <w:r>
        <w:rPr>
          <w:noProof/>
        </w:rPr>
        <w:fldChar w:fldCharType="end"/>
      </w:r>
    </w:p>
    <w:p w14:paraId="204A1F5D" w14:textId="78ED06A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7</w:t>
      </w:r>
      <w:r>
        <w:rPr>
          <w:noProof/>
        </w:rPr>
        <w:fldChar w:fldCharType="end"/>
      </w:r>
    </w:p>
    <w:p w14:paraId="56A1EC8E" w14:textId="5FBE5E2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8</w:t>
      </w:r>
      <w:r>
        <w:rPr>
          <w:noProof/>
        </w:rPr>
        <w:fldChar w:fldCharType="end"/>
      </w:r>
    </w:p>
    <w:p w14:paraId="1CFCDF27" w14:textId="17A1EB8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9</w:t>
      </w:r>
      <w:r>
        <w:rPr>
          <w:noProof/>
        </w:rPr>
        <w:fldChar w:fldCharType="end"/>
      </w:r>
    </w:p>
    <w:p w14:paraId="2C098D4C" w14:textId="4018690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10</w:t>
      </w:r>
      <w:r>
        <w:rPr>
          <w:noProof/>
        </w:rPr>
        <w:fldChar w:fldCharType="end"/>
      </w:r>
    </w:p>
    <w:p w14:paraId="057E63F2" w14:textId="4300B9A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10</w:t>
      </w:r>
      <w:r>
        <w:rPr>
          <w:noProof/>
        </w:rPr>
        <w:fldChar w:fldCharType="end"/>
      </w:r>
    </w:p>
    <w:p w14:paraId="5CCCEB64" w14:textId="72E49E0B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11</w:t>
      </w:r>
      <w:r>
        <w:rPr>
          <w:noProof/>
        </w:rPr>
        <w:fldChar w:fldCharType="end"/>
      </w:r>
    </w:p>
    <w:p w14:paraId="0CB8E4F7" w14:textId="77777777" w:rsidR="00F04C23" w:rsidRPr="00F04C23" w:rsidRDefault="00F04C23" w:rsidP="00F04C23"/>
    <w:p w14:paraId="3C6F492C" w14:textId="7BF47510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12</w:t>
      </w:r>
      <w:r>
        <w:rPr>
          <w:noProof/>
        </w:rPr>
        <w:fldChar w:fldCharType="end"/>
      </w:r>
    </w:p>
    <w:p w14:paraId="145701C4" w14:textId="4ED89045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12</w:t>
      </w:r>
      <w:r>
        <w:rPr>
          <w:noProof/>
        </w:rPr>
        <w:fldChar w:fldCharType="end"/>
      </w:r>
    </w:p>
    <w:p w14:paraId="68EB7B71" w14:textId="1DC4999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14</w:t>
      </w:r>
      <w:r>
        <w:rPr>
          <w:noProof/>
        </w:rPr>
        <w:fldChar w:fldCharType="end"/>
      </w:r>
    </w:p>
    <w:p w14:paraId="2CEB8395" w14:textId="4F733A7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15</w:t>
      </w:r>
      <w:r>
        <w:rPr>
          <w:noProof/>
        </w:rPr>
        <w:fldChar w:fldCharType="end"/>
      </w:r>
    </w:p>
    <w:p w14:paraId="6223A353" w14:textId="2C655A6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17</w:t>
      </w:r>
      <w:r>
        <w:rPr>
          <w:noProof/>
        </w:rPr>
        <w:fldChar w:fldCharType="end"/>
      </w:r>
    </w:p>
    <w:p w14:paraId="0C3D89D6" w14:textId="00EA6E9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20</w:t>
      </w:r>
      <w:r>
        <w:rPr>
          <w:noProof/>
        </w:rPr>
        <w:fldChar w:fldCharType="end"/>
      </w:r>
    </w:p>
    <w:p w14:paraId="2FDD92B0" w14:textId="18EBA8A6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23</w:t>
      </w:r>
      <w:r>
        <w:rPr>
          <w:noProof/>
        </w:rPr>
        <w:fldChar w:fldCharType="end"/>
      </w:r>
    </w:p>
    <w:p w14:paraId="4EC16A2C" w14:textId="77777777" w:rsidR="00F04C23" w:rsidRPr="00F04C23" w:rsidRDefault="00F04C23" w:rsidP="00F04C23"/>
    <w:p w14:paraId="62512966" w14:textId="72EB1435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24</w:t>
      </w:r>
      <w:r>
        <w:rPr>
          <w:noProof/>
        </w:rPr>
        <w:fldChar w:fldCharType="end"/>
      </w:r>
    </w:p>
    <w:p w14:paraId="5EAE287C" w14:textId="42BF70B3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24</w:t>
      </w:r>
      <w:r>
        <w:rPr>
          <w:noProof/>
        </w:rPr>
        <w:fldChar w:fldCharType="end"/>
      </w:r>
    </w:p>
    <w:p w14:paraId="5A54159B" w14:textId="2BC50F5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32</w:t>
      </w:r>
      <w:r>
        <w:rPr>
          <w:noProof/>
        </w:rPr>
        <w:fldChar w:fldCharType="end"/>
      </w:r>
    </w:p>
    <w:p w14:paraId="66CDBF1C" w14:textId="292789B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21671153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21671154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21671155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21671156"/>
            <w:bookmarkStart w:id="6" w:name="_Hlk496501440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5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8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8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9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9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0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1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2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2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2557527A" w14:textId="77777777" w:rsidR="00EA2C90" w:rsidRPr="00EA2C90" w:rsidRDefault="00EA2C90" w:rsidP="00EA2C90"/>
    <w:p w14:paraId="2203CFD7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스토리텔링</w:t>
      </w:r>
    </w:p>
    <w:p w14:paraId="07492375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 w:rsidRPr="00EA2C90">
        <w:rPr>
          <w:sz w:val="18"/>
        </w:rPr>
        <w:t xml:space="preserve">1.  </w:t>
      </w:r>
      <w:r w:rsidRPr="00EA2C90">
        <w:rPr>
          <w:rFonts w:hint="eastAsia"/>
          <w:sz w:val="18"/>
        </w:rPr>
        <w:t>튜토리얼 및 이전 내용에 대해 간략한 애니메이션이나, 스크립트를 구현한다.</w:t>
      </w:r>
    </w:p>
    <w:p w14:paraId="1BE1E366" w14:textId="77777777" w:rsidR="00EA2C90" w:rsidRPr="00EA2C90" w:rsidRDefault="00EA2C90" w:rsidP="00EA2C90"/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3" w:name="_Toc500458140"/>
      <w:bookmarkStart w:id="14" w:name="_Toc500458205"/>
      <w:bookmarkStart w:id="15" w:name="_Toc500458240"/>
      <w:bookmarkStart w:id="16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3"/>
      <w:bookmarkEnd w:id="14"/>
      <w:bookmarkEnd w:id="15"/>
      <w:bookmarkEnd w:id="16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7" w:name="_Toc521671160"/>
      <w:bookmarkStart w:id="18" w:name="_Toc493063248"/>
      <w:r>
        <w:rPr>
          <w:rFonts w:hint="eastAsia"/>
          <w:b/>
          <w:i/>
        </w:rPr>
        <w:lastRenderedPageBreak/>
        <w:t>타이틀</w:t>
      </w:r>
      <w:bookmarkEnd w:id="17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19" w:name="_Toc493063249"/>
      <w:r>
        <w:rPr>
          <w:rFonts w:hint="eastAsia"/>
        </w:rPr>
        <w:t>이어서 시작</w:t>
      </w:r>
      <w:bookmarkEnd w:id="19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0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0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5E71E1DB" w:rsidR="00807269" w:rsidRDefault="00807269" w:rsidP="00807269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 w:rsidR="00A37134">
        <w:rPr>
          <w:sz w:val="20"/>
          <w:szCs w:val="20"/>
        </w:rPr>
        <w:t xml:space="preserve"> </w:t>
      </w:r>
      <w:r w:rsidR="00A37134">
        <w:rPr>
          <w:rFonts w:hint="eastAsia"/>
          <w:sz w:val="20"/>
          <w:szCs w:val="20"/>
        </w:rPr>
        <w:t>및 담당 업무 등을 볼 수 있다.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1" w:name="_Toc493063251"/>
      <w:r>
        <w:rPr>
          <w:rFonts w:hint="eastAsia"/>
        </w:rPr>
        <w:t>설정</w:t>
      </w:r>
      <w:bookmarkEnd w:id="21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2" w:name="_Toc52167116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2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3" w:name="_Toc493063253"/>
      <w:r>
        <w:rPr>
          <w:rFonts w:hint="eastAsia"/>
        </w:rPr>
        <w:t>플레이 설정</w:t>
      </w:r>
      <w:bookmarkEnd w:id="23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4" w:name="_Toc493063254"/>
      <w:r>
        <w:rPr>
          <w:rFonts w:hint="eastAsia"/>
        </w:rPr>
        <w:t>플레이</w:t>
      </w:r>
      <w:bookmarkEnd w:id="24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5" w:name="_Toc500458053"/>
      <w:bookmarkStart w:id="26" w:name="_Toc500458143"/>
      <w:bookmarkStart w:id="27" w:name="_Toc500458208"/>
      <w:bookmarkStart w:id="28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5"/>
      <w:bookmarkEnd w:id="26"/>
      <w:bookmarkEnd w:id="27"/>
      <w:bookmarkEnd w:id="28"/>
    </w:p>
    <w:p w14:paraId="0F9A0929" w14:textId="518083C1" w:rsidR="009A0451" w:rsidRPr="00DF6072" w:rsidRDefault="00FE509B" w:rsidP="00DF6072">
      <w:pPr>
        <w:pStyle w:val="ae"/>
        <w:ind w:left="1600" w:firstLine="800"/>
        <w:rPr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29" w:name="_Toc500458054"/>
      <w:bookmarkStart w:id="30" w:name="_Toc500458144"/>
      <w:bookmarkStart w:id="31" w:name="_Toc500458209"/>
      <w:bookmarkStart w:id="32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29"/>
      <w:bookmarkEnd w:id="30"/>
      <w:bookmarkEnd w:id="31"/>
      <w:bookmarkEnd w:id="32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3" w:name="_Toc521671162"/>
      <w:r>
        <w:rPr>
          <w:rFonts w:hint="eastAsia"/>
          <w:b/>
          <w:i/>
        </w:rPr>
        <w:t>설정</w:t>
      </w:r>
      <w:bookmarkEnd w:id="33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4" w:name="_Toc493063256"/>
      <w:r>
        <w:rPr>
          <w:rFonts w:hint="eastAsia"/>
        </w:rPr>
        <w:t>사운드 설정</w:t>
      </w:r>
      <w:bookmarkEnd w:id="34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5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5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6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7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8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7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8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8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39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39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0" w:name="_Toc521671166"/>
      <w:r>
        <w:rPr>
          <w:rFonts w:hint="eastAsia"/>
          <w:b/>
          <w:i/>
        </w:rPr>
        <w:t>기본 정의</w:t>
      </w:r>
      <w:bookmarkEnd w:id="40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1" w:name="_Toc521671167"/>
      <w:r>
        <w:rPr>
          <w:rFonts w:hint="eastAsia"/>
          <w:b/>
          <w:i/>
        </w:rPr>
        <w:t>플레이 설정 전 모든 메뉴</w:t>
      </w:r>
      <w:bookmarkEnd w:id="41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2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2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3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3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F04C23" w:rsidRPr="00803714" w:rsidRDefault="00F04C23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F04C23" w:rsidRPr="00803714" w:rsidRDefault="00F04C23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4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4"/>
    </w:p>
    <w:p w14:paraId="0D6D63D5" w14:textId="77777777" w:rsidR="008E6848" w:rsidRPr="008E6848" w:rsidRDefault="008E6848" w:rsidP="008E6848"/>
    <w:p w14:paraId="32FEAEAA" w14:textId="4150678F" w:rsidR="002E653C" w:rsidRDefault="00FF5853" w:rsidP="00504DB5">
      <w:pPr>
        <w:jc w:val="center"/>
      </w:pPr>
      <w:r w:rsidRPr="00FF5853">
        <w:rPr>
          <w:noProof/>
        </w:rPr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r w:rsidR="002E653C">
        <w:rPr>
          <w:rFonts w:hint="eastAsia"/>
          <w:sz w:val="18"/>
        </w:rPr>
        <w:t>(루프)</w:t>
      </w:r>
    </w:p>
    <w:p w14:paraId="01885904" w14:textId="7C970F73" w:rsidR="002E653C" w:rsidRPr="002E653C" w:rsidRDefault="002E653C" w:rsidP="002E653C"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rPr>
          <w:noProof/>
        </w:rPr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/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/>
    <w:p w14:paraId="59FD6FD1" w14:textId="7DB2EFD6" w:rsidR="00FA7094" w:rsidRDefault="0048420D" w:rsidP="0048420D">
      <w:pPr>
        <w:jc w:val="center"/>
      </w:pPr>
      <w:r w:rsidRPr="0048420D">
        <w:rPr>
          <w:noProof/>
        </w:rPr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/>
    <w:p w14:paraId="48BC09FC" w14:textId="34F92DB0" w:rsidR="00530900" w:rsidRPr="00530900" w:rsidRDefault="00530900" w:rsidP="00530900">
      <w:pPr>
        <w:pStyle w:val="3"/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r w:rsidRPr="006D1C77">
        <w:rPr>
          <w:noProof/>
        </w:rPr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5" w:name="_Toc521671171"/>
      <w:r>
        <w:rPr>
          <w:rFonts w:hint="eastAsia"/>
          <w:b/>
          <w:i/>
        </w:rPr>
        <w:t>설정</w:t>
      </w:r>
      <w:bookmarkEnd w:id="45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6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6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7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7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671D0D1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047F83A8" w:rsidR="00452329" w:rsidRPr="00645839" w:rsidRDefault="00645839" w:rsidP="0064583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645839">
        <w:rPr>
          <w:rFonts w:hint="eastAsia"/>
          <w:color w:val="5B9BD5" w:themeColor="accent1"/>
          <w:sz w:val="22"/>
        </w:rPr>
        <w:t xml:space="preserve">바뀌는 순간 </w:t>
      </w:r>
      <w:proofErr w:type="spellStart"/>
      <w:r w:rsidRPr="00645839">
        <w:rPr>
          <w:rFonts w:hint="eastAsia"/>
          <w:color w:val="5B9BD5" w:themeColor="accent1"/>
          <w:sz w:val="22"/>
        </w:rPr>
        <w:t>파티클로</w:t>
      </w:r>
      <w:proofErr w:type="spellEnd"/>
      <w:r w:rsidRPr="00645839">
        <w:rPr>
          <w:rFonts w:hint="eastAsia"/>
          <w:color w:val="5B9BD5" w:themeColor="accent1"/>
          <w:sz w:val="22"/>
        </w:rPr>
        <w:t xml:space="preserve"> 빛을 짧게 터뜨린다.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48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49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53A826E5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조작,</w:t>
      </w:r>
      <w:r w:rsidR="00645839">
        <w:rPr>
          <w:color w:val="FF0000"/>
          <w:sz w:val="22"/>
        </w:rPr>
        <w:t xml:space="preserve"> 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0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25F4B67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2C2D78">
        <w:rPr>
          <w:rFonts w:hint="eastAsia"/>
          <w:sz w:val="20"/>
        </w:rPr>
        <w:t xml:space="preserve">현재 </w:t>
      </w:r>
      <w:proofErr w:type="gramStart"/>
      <w:r w:rsidRPr="002C2D78">
        <w:rPr>
          <w:rFonts w:hint="eastAsia"/>
          <w:sz w:val="20"/>
        </w:rPr>
        <w:t>활성화 된</w:t>
      </w:r>
      <w:proofErr w:type="gramEnd"/>
      <w:r w:rsidRPr="002C2D78">
        <w:rPr>
          <w:rFonts w:hint="eastAsia"/>
          <w:sz w:val="20"/>
        </w:rPr>
        <w:t xml:space="preserve">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rPr>
          <w:noProof/>
        </w:rPr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63E9E4C3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그래</w:t>
      </w:r>
      <w:r w:rsidR="00737491">
        <w:rPr>
          <w:rFonts w:hint="eastAsia"/>
          <w:strike/>
          <w:sz w:val="20"/>
          <w:szCs w:val="20"/>
        </w:rPr>
        <w:t>프</w:t>
      </w:r>
      <w:r w:rsidRPr="00642BAA">
        <w:rPr>
          <w:rFonts w:hint="eastAsia"/>
          <w:strike/>
          <w:sz w:val="20"/>
          <w:szCs w:val="20"/>
        </w:rPr>
        <w:t>로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/>
    <w:p w14:paraId="272F60A2" w14:textId="27E55ACB" w:rsidR="001E11FB" w:rsidRPr="00642BAA" w:rsidRDefault="00642BAA" w:rsidP="00642BAA">
      <w:pPr>
        <w:widowControl/>
        <w:wordWrap/>
        <w:jc w:val="left"/>
        <w:rPr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1" w:name="_Toc521671174"/>
      <w:r>
        <w:rPr>
          <w:rFonts w:hint="eastAsia"/>
          <w:b/>
          <w:i/>
        </w:rPr>
        <w:lastRenderedPageBreak/>
        <w:t>이동</w:t>
      </w:r>
      <w:bookmarkEnd w:id="51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/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sz w:val="22"/>
        </w:rPr>
      </w:pPr>
      <w:r w:rsidRPr="007B6504">
        <w:rPr>
          <w:noProof/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2" w:name="_Toc521671175"/>
      <w:r>
        <w:rPr>
          <w:rFonts w:hint="eastAsia"/>
          <w:b/>
          <w:i/>
        </w:rPr>
        <w:lastRenderedPageBreak/>
        <w:t>전투</w:t>
      </w:r>
      <w:bookmarkEnd w:id="52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1B390384" w:rsidR="007665A7" w:rsidRDefault="003B7BB5" w:rsidP="0046148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08064" wp14:editId="5DCAA888">
                <wp:simplePos x="0" y="0"/>
                <wp:positionH relativeFrom="column">
                  <wp:posOffset>1798320</wp:posOffset>
                </wp:positionH>
                <wp:positionV relativeFrom="paragraph">
                  <wp:posOffset>1964690</wp:posOffset>
                </wp:positionV>
                <wp:extent cx="1653540" cy="1676400"/>
                <wp:effectExtent l="38100" t="38100" r="41910" b="3810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16764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8FF17" id="직선 연결선 37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154.7pt" to="271.8pt,2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0FA222" wp14:editId="0C6FC51C">
                <wp:simplePos x="0" y="0"/>
                <wp:positionH relativeFrom="column">
                  <wp:posOffset>1836420</wp:posOffset>
                </wp:positionH>
                <wp:positionV relativeFrom="paragraph">
                  <wp:posOffset>1957070</wp:posOffset>
                </wp:positionV>
                <wp:extent cx="1607820" cy="1661160"/>
                <wp:effectExtent l="38100" t="38100" r="30480" b="5334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16611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A5EAD" id="직선 연결선 55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54.1pt" to="271.2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6C1840" wp14:editId="324EC80F">
                <wp:simplePos x="0" y="0"/>
                <wp:positionH relativeFrom="column">
                  <wp:posOffset>1295400</wp:posOffset>
                </wp:positionH>
                <wp:positionV relativeFrom="paragraph">
                  <wp:posOffset>3610610</wp:posOffset>
                </wp:positionV>
                <wp:extent cx="914400" cy="91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898FD" w14:textId="13537FD5" w:rsidR="00F04C23" w:rsidRPr="003B7BB5" w:rsidRDefault="00F04C23">
                            <w:pPr>
                              <w:rPr>
                                <w:b/>
                                <w:color w:val="FF0000"/>
                                <w:sz w:val="32"/>
                              </w:rPr>
                            </w:pPr>
                            <w:r w:rsidRPr="003B7BB5"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  <w:t>일반 공격 제거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1840" id="Text Box 60" o:spid="_x0000_s1027" type="#_x0000_t202" style="position:absolute;left:0;text-align:left;margin-left:102pt;margin-top:284.3pt;width:1in;height:1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" filled="f" stroked="f" strokeweight=".5pt">
                <v:textbox>
                  <w:txbxContent>
                    <w:p w14:paraId="6AF898FD" w14:textId="13537FD5" w:rsidR="00F04C23" w:rsidRPr="003B7BB5" w:rsidRDefault="00F04C23">
                      <w:pPr>
                        <w:rPr>
                          <w:b/>
                          <w:color w:val="FF0000"/>
                          <w:sz w:val="32"/>
                        </w:rPr>
                      </w:pPr>
                      <w:r w:rsidRPr="003B7BB5">
                        <w:rPr>
                          <w:rFonts w:hint="eastAsia"/>
                          <w:b/>
                          <w:color w:val="FF0000"/>
                          <w:sz w:val="32"/>
                        </w:rPr>
                        <w:t>일반 공격 제거</w:t>
                      </w:r>
                    </w:p>
                  </w:txbxContent>
                </v:textbox>
              </v:shape>
            </w:pict>
          </mc:Fallback>
        </mc:AlternateContent>
      </w:r>
      <w:r w:rsidR="006558EB" w:rsidRPr="00B156EF">
        <w:rPr>
          <w:noProof/>
        </w:rPr>
        <w:drawing>
          <wp:inline distT="0" distB="0" distL="0" distR="0" wp14:anchorId="52051BCC" wp14:editId="0EAEB597">
            <wp:extent cx="5265420" cy="4071781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5295" cy="4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5420EA3F">
            <wp:extent cx="5311140" cy="3811044"/>
            <wp:effectExtent l="0" t="0" r="3810" b="0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86" cy="38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2488FD2B" w14:textId="588086F5" w:rsidR="00023A7E" w:rsidRPr="002507F8" w:rsidRDefault="00023A7E" w:rsidP="002507F8">
      <w:pPr>
        <w:pStyle w:val="a3"/>
        <w:numPr>
          <w:ilvl w:val="0"/>
          <w:numId w:val="13"/>
        </w:numPr>
        <w:ind w:leftChars="0"/>
        <w:rPr>
          <w:rFonts w:hint="eastAsia"/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  <w:bookmarkStart w:id="53" w:name="_GoBack"/>
      <w:bookmarkEnd w:id="53"/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3E525ACF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  <w:r w:rsidR="002507F8">
        <w:rPr>
          <w:sz w:val="22"/>
          <w:szCs w:val="22"/>
        </w:rPr>
        <w:t xml:space="preserve"> </w:t>
      </w:r>
      <w:r w:rsidR="002507F8">
        <w:rPr>
          <w:rFonts w:hint="eastAsia"/>
          <w:sz w:val="22"/>
          <w:szCs w:val="22"/>
        </w:rPr>
        <w:t xml:space="preserve">타겟은 </w:t>
      </w:r>
      <w:proofErr w:type="spellStart"/>
      <w:r w:rsidR="002507F8">
        <w:rPr>
          <w:rFonts w:hint="eastAsia"/>
          <w:sz w:val="22"/>
          <w:szCs w:val="22"/>
        </w:rPr>
        <w:t>T</w:t>
      </w:r>
      <w:r w:rsidR="002507F8">
        <w:rPr>
          <w:sz w:val="22"/>
          <w:szCs w:val="22"/>
        </w:rPr>
        <w:t>humbstick</w:t>
      </w:r>
      <w:proofErr w:type="spellEnd"/>
      <w:r w:rsidR="002507F8">
        <w:rPr>
          <w:rFonts w:hint="eastAsia"/>
          <w:sz w:val="22"/>
          <w:szCs w:val="22"/>
        </w:rPr>
        <w:t>을 이용해 다른 상대에게 이동시킬 수 있다.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6B56B5" w14:textId="77777777" w:rsidR="00BE3EDE" w:rsidRDefault="00BE3EDE" w:rsidP="002002E4">
      <w:r>
        <w:separator/>
      </w:r>
    </w:p>
  </w:endnote>
  <w:endnote w:type="continuationSeparator" w:id="0">
    <w:p w14:paraId="536953A2" w14:textId="77777777" w:rsidR="00BE3EDE" w:rsidRDefault="00BE3EDE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04C23" w:rsidRDefault="00F04C23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04C23" w14:paraId="330082CC" w14:textId="77777777" w:rsidTr="00F41E20">
      <w:tc>
        <w:tcPr>
          <w:tcW w:w="9730" w:type="dxa"/>
        </w:tcPr>
        <w:p w14:paraId="131BF7DD" w14:textId="685E34E8" w:rsidR="00F04C23" w:rsidRPr="00F41E20" w:rsidRDefault="00F04C23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04C23" w:rsidRDefault="00F04C2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D5E08A" w14:textId="77777777" w:rsidR="00BE3EDE" w:rsidRDefault="00BE3EDE" w:rsidP="002002E4">
      <w:r>
        <w:separator/>
      </w:r>
    </w:p>
  </w:footnote>
  <w:footnote w:type="continuationSeparator" w:id="0">
    <w:p w14:paraId="2A058330" w14:textId="77777777" w:rsidR="00BE3EDE" w:rsidRDefault="00BE3EDE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04C23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04C23" w:rsidRPr="00F41E20" w:rsidRDefault="00F04C23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04C23" w:rsidRPr="00F41E20" w:rsidRDefault="00F04C23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F04C23" w:rsidRPr="00F41E20" w:rsidRDefault="00F04C23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F04C23" w:rsidRPr="002002E4" w:rsidRDefault="00F04C23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7F8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7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BB5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5D5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839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5A2C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491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215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382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134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A5D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EDE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004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6F01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4C23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62C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74879F5-C906-4D91-9C15-5299D51675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1726</TotalTime>
  <Pages>39</Pages>
  <Words>1442</Words>
  <Characters>8225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351</cp:revision>
  <cp:lastPrinted>2018-08-14T12:08:00Z</cp:lastPrinted>
  <dcterms:created xsi:type="dcterms:W3CDTF">2017-09-13T04:48:00Z</dcterms:created>
  <dcterms:modified xsi:type="dcterms:W3CDTF">2018-08-16T02:00:00Z</dcterms:modified>
</cp:coreProperties>
</file>