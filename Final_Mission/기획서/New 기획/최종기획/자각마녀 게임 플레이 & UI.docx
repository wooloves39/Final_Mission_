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A51A5D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A51A5D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A37134" w14:paraId="126C12CC" w14:textId="77777777" w:rsidTr="001C4580">
        <w:tc>
          <w:tcPr>
            <w:tcW w:w="1465" w:type="dxa"/>
          </w:tcPr>
          <w:p w14:paraId="073BEBDD" w14:textId="26BF664F" w:rsidR="00A37134" w:rsidRDefault="00A37134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8.08.11</w:t>
            </w:r>
          </w:p>
        </w:tc>
        <w:tc>
          <w:tcPr>
            <w:tcW w:w="6894" w:type="dxa"/>
          </w:tcPr>
          <w:p w14:paraId="20D43243" w14:textId="25A07462" w:rsidR="00A37134" w:rsidRDefault="00A37134" w:rsidP="006A6683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최종 검수 및 용량 등 개발 영역 추가</w:t>
            </w:r>
          </w:p>
        </w:tc>
        <w:tc>
          <w:tcPr>
            <w:tcW w:w="1371" w:type="dxa"/>
          </w:tcPr>
          <w:p w14:paraId="0798F7EE" w14:textId="5DFD8ED6" w:rsidR="00A37134" w:rsidRDefault="00A37134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  <w:bookmarkStart w:id="1" w:name="_GoBack"/>
            <w:bookmarkEnd w:id="1"/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5AAF2075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956DBF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36370DE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B34973" w14:textId="369B13E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15A781" w14:textId="25FEB95C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19C023" w14:textId="77777777" w:rsidR="00F04C23" w:rsidRPr="00F04C23" w:rsidRDefault="00F04C23" w:rsidP="00F04C23"/>
    <w:p w14:paraId="50C7DAE7" w14:textId="2C348104" w:rsidR="00956DBF" w:rsidRDefault="00956DBF">
      <w:pPr>
        <w:pStyle w:val="1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5465383" w14:textId="77777777" w:rsidR="00F04C23" w:rsidRPr="00F04C23" w:rsidRDefault="00F04C23" w:rsidP="00F04C23"/>
    <w:p w14:paraId="1E259DFF" w14:textId="6D1F5F72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2AFD74" w14:textId="3F92CD4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04A1F5D" w14:textId="75AFDF6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1EC8E" w14:textId="0BB7E1D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FCDF27" w14:textId="36A59F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98D4C" w14:textId="548E013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7E63F2" w14:textId="5F96EB8E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CCEB64" w14:textId="6D12FE76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CB8E4F7" w14:textId="77777777" w:rsidR="00F04C23" w:rsidRPr="00F04C23" w:rsidRDefault="00F04C23" w:rsidP="00F04C23"/>
    <w:p w14:paraId="3C6F492C" w14:textId="47E0B073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5701C4" w14:textId="31A1C82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8EB7B71" w14:textId="529EAA7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CEB8395" w14:textId="649DD132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23A353" w14:textId="50C35A8D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3D89D6" w14:textId="75B08FD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FDD92B0" w14:textId="403BBCA9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EC16A2C" w14:textId="77777777" w:rsidR="00F04C23" w:rsidRPr="00F04C23" w:rsidRDefault="00F04C23" w:rsidP="00F04C23"/>
    <w:p w14:paraId="62512966" w14:textId="689463DA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EAE287C" w14:textId="2B2C4A5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A54159B" w14:textId="755A7B3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6CDBF1C" w14:textId="73CC6197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2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2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3" w:name="_Toc521671153"/>
      <w:r>
        <w:rPr>
          <w:rFonts w:hint="eastAsia"/>
          <w:b/>
          <w:i/>
        </w:rPr>
        <w:t>게임 소개</w:t>
      </w:r>
      <w:bookmarkEnd w:id="3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4" w:name="_Toc521671154"/>
      <w:r>
        <w:rPr>
          <w:rFonts w:hint="eastAsia"/>
          <w:b/>
          <w:i/>
        </w:rPr>
        <w:t>시작과 설정</w:t>
      </w:r>
      <w:bookmarkEnd w:id="4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5" w:name="_Toc521671155"/>
      <w:r>
        <w:rPr>
          <w:rFonts w:hint="eastAsia"/>
          <w:b/>
          <w:i/>
        </w:rPr>
        <w:t>전투 시스템</w:t>
      </w:r>
      <w:bookmarkEnd w:id="5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21671156"/>
            <w:bookmarkStart w:id="7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6"/>
          </w:p>
        </w:tc>
      </w:tr>
      <w:bookmarkEnd w:id="7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8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8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9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9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10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1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2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2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3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3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4" w:name="_Toc500458140"/>
      <w:bookmarkStart w:id="15" w:name="_Toc500458205"/>
      <w:bookmarkStart w:id="16" w:name="_Toc500458240"/>
      <w:bookmarkStart w:id="17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4"/>
      <w:bookmarkEnd w:id="15"/>
      <w:bookmarkEnd w:id="16"/>
      <w:bookmarkEnd w:id="17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8" w:name="_Toc521671160"/>
      <w:bookmarkStart w:id="19" w:name="_Toc493063248"/>
      <w:r>
        <w:rPr>
          <w:rFonts w:hint="eastAsia"/>
          <w:b/>
          <w:i/>
        </w:rPr>
        <w:lastRenderedPageBreak/>
        <w:t>타이틀</w:t>
      </w:r>
      <w:bookmarkEnd w:id="18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20" w:name="_Toc493063249"/>
      <w:r>
        <w:rPr>
          <w:rFonts w:hint="eastAsia"/>
        </w:rPr>
        <w:t>이어서 시작</w:t>
      </w:r>
      <w:bookmarkEnd w:id="20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1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1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5E71E1DB" w:rsidR="00807269" w:rsidRDefault="00807269" w:rsidP="00807269">
      <w:pPr>
        <w:ind w:left="839" w:firstLine="121"/>
        <w:rPr>
          <w:rFonts w:hint="eastAsia"/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 w:rsidR="00A37134">
        <w:rPr>
          <w:sz w:val="20"/>
          <w:szCs w:val="20"/>
        </w:rPr>
        <w:t xml:space="preserve"> </w:t>
      </w:r>
      <w:r w:rsidR="00A37134">
        <w:rPr>
          <w:rFonts w:hint="eastAsia"/>
          <w:sz w:val="20"/>
          <w:szCs w:val="20"/>
        </w:rPr>
        <w:t>및 담당 업무 등을 볼 수 있다.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2" w:name="_Toc493063251"/>
      <w:r>
        <w:rPr>
          <w:rFonts w:hint="eastAsia"/>
        </w:rPr>
        <w:t>설정</w:t>
      </w:r>
      <w:bookmarkEnd w:id="22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3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3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4" w:name="_Toc493063253"/>
      <w:r>
        <w:rPr>
          <w:rFonts w:hint="eastAsia"/>
        </w:rPr>
        <w:t>플레이 설정</w:t>
      </w:r>
      <w:bookmarkEnd w:id="24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5" w:name="_Toc493063254"/>
      <w:r>
        <w:rPr>
          <w:rFonts w:hint="eastAsia"/>
        </w:rPr>
        <w:t>플레이</w:t>
      </w:r>
      <w:bookmarkEnd w:id="25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6" w:name="_Toc500458053"/>
      <w:bookmarkStart w:id="27" w:name="_Toc500458143"/>
      <w:bookmarkStart w:id="28" w:name="_Toc500458208"/>
      <w:bookmarkStart w:id="29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6"/>
      <w:bookmarkEnd w:id="27"/>
      <w:bookmarkEnd w:id="28"/>
      <w:bookmarkEnd w:id="29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30" w:name="_Toc500458054"/>
      <w:bookmarkStart w:id="31" w:name="_Toc500458144"/>
      <w:bookmarkStart w:id="32" w:name="_Toc500458209"/>
      <w:bookmarkStart w:id="33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30"/>
      <w:bookmarkEnd w:id="31"/>
      <w:bookmarkEnd w:id="32"/>
      <w:bookmarkEnd w:id="33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4" w:name="_Toc521671162"/>
      <w:r>
        <w:rPr>
          <w:rFonts w:hint="eastAsia"/>
          <w:b/>
          <w:i/>
        </w:rPr>
        <w:t>설정</w:t>
      </w:r>
      <w:bookmarkEnd w:id="34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5" w:name="_Toc493063256"/>
      <w:r>
        <w:rPr>
          <w:rFonts w:hint="eastAsia"/>
        </w:rPr>
        <w:t>사운드 설정</w:t>
      </w:r>
      <w:bookmarkEnd w:id="35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6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7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7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8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9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8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9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9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40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40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1" w:name="_Toc521671166"/>
      <w:r>
        <w:rPr>
          <w:rFonts w:hint="eastAsia"/>
          <w:b/>
          <w:i/>
        </w:rPr>
        <w:t>기본 정의</w:t>
      </w:r>
      <w:bookmarkEnd w:id="41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2" w:name="_Toc521671167"/>
      <w:r>
        <w:rPr>
          <w:rFonts w:hint="eastAsia"/>
          <w:b/>
          <w:i/>
        </w:rPr>
        <w:t>플레이 설정 전 모든 메뉴</w:t>
      </w:r>
      <w:bookmarkEnd w:id="42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3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3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4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4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04C23" w:rsidRPr="00803714" w:rsidRDefault="00F04C23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04C23" w:rsidRPr="00803714" w:rsidRDefault="00F04C23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5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5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6" w:name="_Toc521671171"/>
      <w:r>
        <w:rPr>
          <w:rFonts w:hint="eastAsia"/>
          <w:b/>
          <w:i/>
        </w:rPr>
        <w:t>설정</w:t>
      </w:r>
      <w:bookmarkEnd w:id="46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7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7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8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8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645839">
        <w:rPr>
          <w:rFonts w:hint="eastAsia"/>
          <w:color w:val="5B9BD5" w:themeColor="accent1"/>
          <w:sz w:val="22"/>
        </w:rPr>
        <w:t xml:space="preserve">바뀌는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9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0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1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2" w:name="_Toc521671174"/>
      <w:r>
        <w:rPr>
          <w:rFonts w:hint="eastAsia"/>
          <w:b/>
          <w:i/>
        </w:rPr>
        <w:lastRenderedPageBreak/>
        <w:t>이동</w:t>
      </w:r>
      <w:bookmarkEnd w:id="52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3" w:name="_Toc521671175"/>
      <w:r>
        <w:rPr>
          <w:rFonts w:hint="eastAsia"/>
          <w:b/>
          <w:i/>
        </w:rPr>
        <w:lastRenderedPageBreak/>
        <w:t>전투</w:t>
      </w:r>
      <w:bookmarkEnd w:id="53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F04C23" w:rsidRPr="003B7BB5" w:rsidRDefault="00F04C23">
                            <w:pPr>
                              <w:rPr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F04C23" w:rsidRPr="003B7BB5" w:rsidRDefault="00F04C23">
                      <w:pPr>
                        <w:rPr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DABFCD" w14:textId="77777777" w:rsidR="00A51A5D" w:rsidRDefault="00A51A5D" w:rsidP="002002E4">
      <w:r>
        <w:separator/>
      </w:r>
    </w:p>
  </w:endnote>
  <w:endnote w:type="continuationSeparator" w:id="0">
    <w:p w14:paraId="03FDA20C" w14:textId="77777777" w:rsidR="00A51A5D" w:rsidRDefault="00A51A5D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04C23" w:rsidRDefault="00F04C23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04C23" w14:paraId="330082CC" w14:textId="77777777" w:rsidTr="00F41E20">
      <w:tc>
        <w:tcPr>
          <w:tcW w:w="9730" w:type="dxa"/>
        </w:tcPr>
        <w:p w14:paraId="131BF7DD" w14:textId="685E34E8" w:rsidR="00F04C23" w:rsidRPr="00F41E20" w:rsidRDefault="00F04C23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04C23" w:rsidRDefault="00F04C2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DA1E20" w14:textId="77777777" w:rsidR="00A51A5D" w:rsidRDefault="00A51A5D" w:rsidP="002002E4">
      <w:r>
        <w:separator/>
      </w:r>
    </w:p>
  </w:footnote>
  <w:footnote w:type="continuationSeparator" w:id="0">
    <w:p w14:paraId="78A7515A" w14:textId="77777777" w:rsidR="00A51A5D" w:rsidRDefault="00A51A5D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04C23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04C23" w:rsidRPr="00F41E20" w:rsidRDefault="00F04C23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04C23" w:rsidRPr="00F41E20" w:rsidRDefault="00F04C23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04C23" w:rsidRPr="00F41E20" w:rsidRDefault="00F04C23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04C23" w:rsidRPr="002002E4" w:rsidRDefault="00F04C23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5A2C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134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A5D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6F01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4C23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EB6A5D4-E8F8-4513-8C41-569B4A6D4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39</Pages>
  <Words>1437</Words>
  <Characters>8192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349</cp:revision>
  <cp:lastPrinted>2017-07-23T12:09:00Z</cp:lastPrinted>
  <dcterms:created xsi:type="dcterms:W3CDTF">2017-09-13T04:48:00Z</dcterms:created>
  <dcterms:modified xsi:type="dcterms:W3CDTF">2018-08-11T09:09:00Z</dcterms:modified>
</cp:coreProperties>
</file>